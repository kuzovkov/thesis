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embeddings/oleObject1.bin" ContentType="application/vnd.openxmlformats-officedocument.oleObject"/>
  <Override PartName="/word/media/image59.png" ContentType="image/png"/>
  <Override PartName="/word/media/image58.png" ContentType="image/png"/>
  <Override PartName="/word/media/image57.png" ContentType="image/png"/>
  <Override PartName="/word/media/image53.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6.png" ContentType="image/png"/>
  <Override PartName="/word/media/image43.png" ContentType="image/png"/>
  <Override PartName="/word/media/image42.png" ContentType="image/png"/>
  <Override PartName="/word/media/image41.png" ContentType="image/png"/>
  <Override PartName="/word/media/image38.gif" ContentType="image/gif"/>
  <Override PartName="/word/media/image36.png" ContentType="image/png"/>
  <Override PartName="/word/media/image32.png" ContentType="image/png"/>
  <Override PartName="/word/media/image44.png" ContentType="image/png"/>
  <Override PartName="/word/media/image30.png" ContentType="image/png"/>
  <Override PartName="/word/media/image27.png" ContentType="image/png"/>
  <Override PartName="/word/media/image26.png" ContentType="image/png"/>
  <Override PartName="/word/media/image33.png" ContentType="image/png"/>
  <Override PartName="/word/media/image25.png" ContentType="image/png"/>
  <Override PartName="/word/media/image28.png" ContentType="image/png"/>
  <Override PartName="/word/media/image55.png" ContentType="image/png"/>
  <Override PartName="/word/media/image37.png" ContentType="image/png"/>
  <Override PartName="/word/media/image22.png" ContentType="image/png"/>
  <Override PartName="/word/media/image31.png" ContentType="image/png"/>
  <Override PartName="/word/media/image24.png" ContentType="image/png"/>
  <Override PartName="/word/media/image54.png" ContentType="image/png"/>
  <Override PartName="/word/media/image21.png" ContentType="image/png"/>
  <Override PartName="/word/media/image20.png" ContentType="image/png"/>
  <Override PartName="/word/media/image19.png" ContentType="image/png"/>
  <Override PartName="/word/media/image17.png" ContentType="image/png"/>
  <Override PartName="/word/media/image52.png" ContentType="image/png"/>
  <Override PartName="/word/media/image16.jpeg" ContentType="image/jpeg"/>
  <Override PartName="/word/media/image23.png" ContentType="image/png"/>
  <Override PartName="/word/media/image45.emf" ContentType="image/x-emf"/>
  <Override PartName="/word/media/image39.png" ContentType="image/png"/>
  <Override PartName="/word/media/image35.png" ContentType="image/png"/>
  <Override PartName="/word/media/image12.png" ContentType="image/png"/>
  <Override PartName="/word/media/image10.png" ContentType="image/png"/>
  <Override PartName="/word/media/image48.png" ContentType="image/png"/>
  <Override PartName="/word/media/image15.png" ContentType="image/png"/>
  <Override PartName="/word/media/image9.png" ContentType="image/png"/>
  <Override PartName="/word/media/image40.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13.jpeg" ContentType="image/jpeg"/>
  <Override PartName="/word/media/image7.png" ContentType="image/png"/>
  <Override PartName="/word/media/image4.png" ContentType="image/png"/>
  <Override PartName="/word/media/image3.png" ContentType="image/png"/>
  <Override PartName="/word/media/image47.png" ContentType="image/png"/>
  <Override PartName="/word/media/image2.png" ContentType="image/png"/>
  <Override PartName="/word/media/image14.jpeg" ContentType="image/jpe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0" w:after="0"/>
        <w:jc w:val="both"/>
        <w:rPr>
          <w:rFonts w:ascii="Times New Roman" w:hAnsi="Times New Roman" w:cs="Times New Roman"/>
          <w:sz w:val="32"/>
          <w:szCs w:val="32"/>
        </w:rPr>
      </w:pPr>
      <w:r>
        <w:rPr>
          <w:rFonts w:cs="Times New Roman" w:ascii="Times New Roman" w:hAnsi="Times New Roman"/>
          <w:b/>
          <w:bCs/>
          <w:sz w:val="32"/>
          <w:szCs w:val="32"/>
        </w:rPr>
        <w:t>Содержание</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1. ВВЕДЕНИЕ …………………………………………………………….…………4</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 xml:space="preserve">1.1.   Актуальность…………………………………………………………... 4 </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1.2. Цель и задачи работы ……………………………………………………6</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2. Обзор существующих игр на реальных картах …………………….………..…7</w:t>
      </w:r>
    </w:p>
    <w:p>
      <w:pPr>
        <w:pStyle w:val="Normal"/>
        <w:spacing w:lineRule="auto" w:line="360" w:before="0" w:after="0"/>
        <w:ind w:left="708" w:hanging="0"/>
        <w:rPr>
          <w:rFonts w:ascii="Times New Roman" w:hAnsi="Times New Roman" w:cs="Times New Roman"/>
          <w:sz w:val="28"/>
          <w:szCs w:val="28"/>
        </w:rPr>
      </w:pPr>
      <w:r>
        <w:rPr>
          <w:rFonts w:cs="Times New Roman" w:ascii="Times New Roman" w:hAnsi="Times New Roman"/>
          <w:sz w:val="28"/>
          <w:szCs w:val="28"/>
        </w:rPr>
        <w:t>2.1.  Классификация игр по жанрам………………………………………....7</w:t>
      </w:r>
    </w:p>
    <w:p>
      <w:pPr>
        <w:pStyle w:val="Normal"/>
        <w:spacing w:lineRule="auto" w:line="360" w:before="0" w:after="0"/>
        <w:ind w:left="709" w:hanging="0"/>
        <w:rPr>
          <w:rFonts w:ascii="Times New Roman" w:hAnsi="Times New Roman" w:cs="Times New Roman"/>
          <w:sz w:val="28"/>
          <w:szCs w:val="28"/>
        </w:rPr>
      </w:pPr>
      <w:r>
        <w:rPr>
          <w:rFonts w:cs="Times New Roman" w:ascii="Times New Roman" w:hAnsi="Times New Roman"/>
          <w:sz w:val="28"/>
          <w:szCs w:val="28"/>
        </w:rPr>
        <w:t>2.2.  Обзор существующих игр, использующих реальные                       географические карты……………………………………………………… 13</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3. Картографические сервисы ………………………………………………….…23</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 xml:space="preserve">3.1. </w:t>
      </w:r>
      <w:r>
        <w:rPr>
          <w:rFonts w:cs="Times New Roman" w:ascii="Times New Roman" w:hAnsi="Times New Roman"/>
          <w:sz w:val="28"/>
          <w:szCs w:val="28"/>
          <w:lang w:val="en-US"/>
        </w:rPr>
        <w:t>Google</w:t>
      </w:r>
      <w:r>
        <w:rPr>
          <w:rFonts w:cs="Times New Roman" w:ascii="Times New Roman" w:hAnsi="Times New Roman"/>
          <w:sz w:val="28"/>
          <w:szCs w:val="28"/>
        </w:rPr>
        <w:t xml:space="preserve"> </w:t>
      </w:r>
      <w:r>
        <w:rPr>
          <w:rFonts w:cs="Times New Roman" w:ascii="Times New Roman" w:hAnsi="Times New Roman"/>
          <w:sz w:val="28"/>
          <w:szCs w:val="28"/>
          <w:lang w:val="en-US"/>
        </w:rPr>
        <w:t>Map</w:t>
      </w:r>
      <w:r>
        <w:rPr>
          <w:rFonts w:cs="Times New Roman" w:ascii="Times New Roman" w:hAnsi="Times New Roman"/>
          <w:sz w:val="28"/>
          <w:szCs w:val="28"/>
        </w:rPr>
        <w:t xml:space="preserve"> </w:t>
      </w:r>
      <w:r>
        <w:rPr>
          <w:rFonts w:cs="Times New Roman" w:ascii="Times New Roman" w:hAnsi="Times New Roman"/>
          <w:sz w:val="28"/>
          <w:szCs w:val="28"/>
          <w:lang w:val="en-US"/>
        </w:rPr>
        <w:t>API</w:t>
      </w:r>
      <w:r>
        <w:rPr>
          <w:rFonts w:cs="Times New Roman" w:ascii="Times New Roman" w:hAnsi="Times New Roman"/>
          <w:sz w:val="28"/>
          <w:szCs w:val="28"/>
        </w:rPr>
        <w:t xml:space="preserve"> ……………………..……………………………….…23</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 xml:space="preserve">3.2. </w:t>
      </w:r>
      <w:r>
        <w:rPr>
          <w:rFonts w:cs="Times New Roman" w:ascii="Times New Roman" w:hAnsi="Times New Roman"/>
          <w:sz w:val="28"/>
          <w:szCs w:val="28"/>
          <w:lang w:val="en-US"/>
        </w:rPr>
        <w:t>API</w:t>
      </w:r>
      <w:r>
        <w:rPr>
          <w:rFonts w:cs="Times New Roman" w:ascii="Times New Roman" w:hAnsi="Times New Roman"/>
          <w:sz w:val="28"/>
          <w:szCs w:val="28"/>
        </w:rPr>
        <w:t xml:space="preserve"> Яндекс.Карт ………………………………………………………..30</w:t>
      </w:r>
    </w:p>
    <w:p>
      <w:pPr>
        <w:pStyle w:val="Normal"/>
        <w:spacing w:lineRule="auto" w:line="360" w:before="0" w:after="0"/>
        <w:rPr>
          <w:rFonts w:ascii="Times New Roman" w:hAnsi="Times New Roman" w:cs="Times New Roman"/>
          <w:color w:val="D9D9D9" w:themeColor="background1" w:themeShade="d9"/>
          <w:sz w:val="28"/>
          <w:szCs w:val="28"/>
        </w:rPr>
      </w:pPr>
      <w:r>
        <w:rPr>
          <w:rFonts w:cs="Times New Roman" w:ascii="Times New Roman" w:hAnsi="Times New Roman"/>
          <w:color w:val="D9D9D9" w:themeColor="background1" w:themeShade="d9"/>
          <w:sz w:val="28"/>
          <w:szCs w:val="28"/>
        </w:rPr>
        <w:tab/>
      </w:r>
      <w:r>
        <w:rPr>
          <w:rFonts w:cs="Times New Roman" w:ascii="Times New Roman" w:hAnsi="Times New Roman"/>
          <w:sz w:val="28"/>
          <w:szCs w:val="28"/>
        </w:rPr>
        <w:t xml:space="preserve">3.3. </w:t>
      </w:r>
      <w:r>
        <w:rPr>
          <w:rFonts w:cs="Times New Roman" w:ascii="Times New Roman" w:hAnsi="Times New Roman"/>
          <w:sz w:val="28"/>
          <w:szCs w:val="28"/>
          <w:lang w:val="en-US"/>
        </w:rPr>
        <w:t>OpenStreetMap</w:t>
      </w:r>
      <w:r>
        <w:rPr>
          <w:rFonts w:cs="Times New Roman" w:ascii="Times New Roman" w:hAnsi="Times New Roman"/>
          <w:color w:val="D9D9D9" w:themeColor="background1" w:themeShade="d9"/>
          <w:sz w:val="28"/>
          <w:szCs w:val="28"/>
        </w:rPr>
        <w:t xml:space="preserve"> </w:t>
      </w:r>
      <w:r>
        <w:rPr>
          <w:rFonts w:cs="Times New Roman" w:ascii="Times New Roman" w:hAnsi="Times New Roman"/>
          <w:color w:val="000000" w:themeColor="text1"/>
          <w:sz w:val="28"/>
          <w:szCs w:val="28"/>
        </w:rPr>
        <w:t>…………………………………………………………..33</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4. Выбор средств  для разработки прототипа игры………………………………38</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4.1. Теоретические основы поиска маршрутов ………………………...…38</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 xml:space="preserve">4.2. </w:t>
      </w:r>
      <w:r>
        <w:rPr>
          <w:rFonts w:cs="Times New Roman" w:ascii="Times New Roman" w:hAnsi="Times New Roman"/>
          <w:sz w:val="28"/>
          <w:szCs w:val="28"/>
          <w:lang w:val="en-US"/>
        </w:rPr>
        <w:t>Open</w:t>
      </w:r>
      <w:r>
        <w:rPr>
          <w:rFonts w:cs="Times New Roman" w:ascii="Times New Roman" w:hAnsi="Times New Roman"/>
          <w:sz w:val="28"/>
          <w:szCs w:val="28"/>
        </w:rPr>
        <w:t xml:space="preserve"> </w:t>
      </w:r>
      <w:r>
        <w:rPr>
          <w:rFonts w:cs="Times New Roman" w:ascii="Times New Roman" w:hAnsi="Times New Roman"/>
          <w:sz w:val="28"/>
          <w:szCs w:val="28"/>
          <w:lang w:val="en-US"/>
        </w:rPr>
        <w:t>Source</w:t>
      </w:r>
      <w:r>
        <w:rPr>
          <w:rFonts w:cs="Times New Roman" w:ascii="Times New Roman" w:hAnsi="Times New Roman"/>
          <w:sz w:val="28"/>
          <w:szCs w:val="28"/>
        </w:rPr>
        <w:t xml:space="preserve"> </w:t>
      </w:r>
      <w:r>
        <w:rPr>
          <w:rFonts w:cs="Times New Roman" w:ascii="Times New Roman" w:hAnsi="Times New Roman"/>
          <w:sz w:val="28"/>
          <w:szCs w:val="28"/>
          <w:lang w:val="en-US"/>
        </w:rPr>
        <w:t>Routing</w:t>
      </w:r>
      <w:r>
        <w:rPr>
          <w:rFonts w:cs="Times New Roman" w:ascii="Times New Roman" w:hAnsi="Times New Roman"/>
          <w:sz w:val="28"/>
          <w:szCs w:val="28"/>
        </w:rPr>
        <w:t xml:space="preserve"> </w:t>
      </w:r>
      <w:r>
        <w:rPr>
          <w:rFonts w:cs="Times New Roman" w:ascii="Times New Roman" w:hAnsi="Times New Roman"/>
          <w:sz w:val="28"/>
          <w:szCs w:val="28"/>
          <w:lang w:val="en-US"/>
        </w:rPr>
        <w:t>Machine</w:t>
      </w:r>
      <w:r>
        <w:rPr>
          <w:rFonts w:cs="Times New Roman" w:ascii="Times New Roman" w:hAnsi="Times New Roman"/>
          <w:sz w:val="28"/>
          <w:szCs w:val="28"/>
        </w:rPr>
        <w:t xml:space="preserve"> (</w:t>
      </w:r>
      <w:r>
        <w:rPr>
          <w:rFonts w:cs="Times New Roman" w:ascii="Times New Roman" w:hAnsi="Times New Roman"/>
          <w:sz w:val="28"/>
          <w:szCs w:val="28"/>
          <w:lang w:val="en-US"/>
        </w:rPr>
        <w:t>OSRM</w:t>
      </w:r>
      <w:r>
        <w:rPr>
          <w:rFonts w:cs="Times New Roman" w:ascii="Times New Roman" w:hAnsi="Times New Roman"/>
          <w:sz w:val="28"/>
          <w:szCs w:val="28"/>
        </w:rPr>
        <w:t>)  ……………………………….41</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 xml:space="preserve">4.3. </w:t>
      </w:r>
      <w:r>
        <w:rPr>
          <w:rFonts w:cs="Times New Roman" w:ascii="Times New Roman" w:hAnsi="Times New Roman"/>
          <w:sz w:val="28"/>
          <w:szCs w:val="28"/>
          <w:lang w:val="en-US"/>
        </w:rPr>
        <w:t>SpatiaLite</w:t>
      </w:r>
      <w:r>
        <w:rPr>
          <w:rFonts w:cs="Times New Roman" w:ascii="Times New Roman" w:hAnsi="Times New Roman"/>
          <w:sz w:val="28"/>
          <w:szCs w:val="28"/>
        </w:rPr>
        <w:t xml:space="preserve"> — расширение </w:t>
      </w:r>
      <w:r>
        <w:rPr>
          <w:rFonts w:cs="Times New Roman" w:ascii="Times New Roman" w:hAnsi="Times New Roman"/>
          <w:sz w:val="28"/>
          <w:szCs w:val="28"/>
          <w:lang w:val="en-US"/>
        </w:rPr>
        <w:t>SQLite</w:t>
      </w:r>
      <w:r>
        <w:rPr>
          <w:rFonts w:cs="Times New Roman" w:ascii="Times New Roman" w:hAnsi="Times New Roman"/>
          <w:sz w:val="28"/>
          <w:szCs w:val="28"/>
        </w:rPr>
        <w:t xml:space="preserve"> для пространственных </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данных…………………………………………………………………..…....46</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4.4. GTOPO30 - глобальная цифровая модель рельефа ………………..…50</w:t>
      </w:r>
    </w:p>
    <w:p>
      <w:pPr>
        <w:pStyle w:val="Normal"/>
        <w:spacing w:lineRule="auto" w:line="360" w:before="0" w:after="0"/>
        <w:ind w:left="708" w:hanging="0"/>
        <w:rPr>
          <w:rFonts w:ascii="Times New Roman" w:hAnsi="Times New Roman" w:cs="Times New Roman"/>
          <w:sz w:val="28"/>
          <w:szCs w:val="28"/>
        </w:rPr>
      </w:pPr>
      <w:r>
        <w:rPr>
          <w:rFonts w:cs="Times New Roman" w:ascii="Times New Roman" w:hAnsi="Times New Roman"/>
          <w:sz w:val="28"/>
          <w:szCs w:val="28"/>
        </w:rPr>
        <w:t xml:space="preserve">4.5. </w:t>
      </w:r>
      <w:r>
        <w:rPr>
          <w:rFonts w:cs="Times New Roman" w:ascii="Times New Roman" w:hAnsi="Times New Roman"/>
          <w:sz w:val="28"/>
          <w:szCs w:val="28"/>
          <w:lang w:val="en-US"/>
        </w:rPr>
        <w:t>Federal</w:t>
      </w:r>
      <w:r>
        <w:rPr>
          <w:rFonts w:cs="Times New Roman" w:ascii="Times New Roman" w:hAnsi="Times New Roman"/>
          <w:sz w:val="28"/>
          <w:szCs w:val="28"/>
        </w:rPr>
        <w:t xml:space="preserve"> </w:t>
      </w:r>
      <w:r>
        <w:rPr>
          <w:rFonts w:cs="Times New Roman" w:ascii="Times New Roman" w:hAnsi="Times New Roman"/>
          <w:sz w:val="28"/>
          <w:szCs w:val="28"/>
          <w:lang w:val="en-US"/>
        </w:rPr>
        <w:t>climate</w:t>
      </w:r>
      <w:r>
        <w:rPr>
          <w:rFonts w:cs="Times New Roman" w:ascii="Times New Roman" w:hAnsi="Times New Roman"/>
          <w:sz w:val="28"/>
          <w:szCs w:val="28"/>
        </w:rPr>
        <w:t xml:space="preserve"> </w:t>
      </w:r>
      <w:r>
        <w:rPr>
          <w:rFonts w:cs="Times New Roman" w:ascii="Times New Roman" w:hAnsi="Times New Roman"/>
          <w:sz w:val="28"/>
          <w:szCs w:val="28"/>
          <w:lang w:val="en-US"/>
        </w:rPr>
        <w:t>complex</w:t>
      </w:r>
      <w:r>
        <w:rPr>
          <w:rFonts w:cs="Times New Roman" w:ascii="Times New Roman" w:hAnsi="Times New Roman"/>
          <w:sz w:val="28"/>
          <w:szCs w:val="28"/>
        </w:rPr>
        <w:t xml:space="preserve"> </w:t>
      </w:r>
      <w:r>
        <w:rPr>
          <w:rFonts w:cs="Times New Roman" w:ascii="Times New Roman" w:hAnsi="Times New Roman"/>
          <w:sz w:val="28"/>
          <w:szCs w:val="28"/>
          <w:lang w:val="en-US"/>
        </w:rPr>
        <w:t>global</w:t>
      </w:r>
      <w:r>
        <w:rPr>
          <w:rFonts w:cs="Times New Roman" w:ascii="Times New Roman" w:hAnsi="Times New Roman"/>
          <w:sz w:val="28"/>
          <w:szCs w:val="28"/>
        </w:rPr>
        <w:t xml:space="preserve"> </w:t>
      </w:r>
      <w:r>
        <w:rPr>
          <w:rFonts w:cs="Times New Roman" w:ascii="Times New Roman" w:hAnsi="Times New Roman"/>
          <w:sz w:val="28"/>
          <w:szCs w:val="28"/>
          <w:lang w:val="en-US"/>
        </w:rPr>
        <w:t>surface</w:t>
      </w:r>
      <w:r>
        <w:rPr>
          <w:rFonts w:cs="Times New Roman" w:ascii="Times New Roman" w:hAnsi="Times New Roman"/>
          <w:sz w:val="28"/>
          <w:szCs w:val="28"/>
        </w:rPr>
        <w:t xml:space="preserve"> </w:t>
      </w:r>
      <w:r>
        <w:rPr>
          <w:rFonts w:cs="Times New Roman" w:ascii="Times New Roman" w:hAnsi="Times New Roman"/>
          <w:sz w:val="28"/>
          <w:szCs w:val="28"/>
          <w:lang w:val="en-US"/>
        </w:rPr>
        <w:t>summary</w:t>
      </w:r>
      <w:r>
        <w:rPr>
          <w:rFonts w:cs="Times New Roman" w:ascii="Times New Roman" w:hAnsi="Times New Roman"/>
          <w:sz w:val="28"/>
          <w:szCs w:val="28"/>
        </w:rPr>
        <w:t xml:space="preserve"> </w:t>
      </w:r>
      <w:r>
        <w:rPr>
          <w:rFonts w:cs="Times New Roman" w:ascii="Times New Roman" w:hAnsi="Times New Roman"/>
          <w:sz w:val="28"/>
          <w:szCs w:val="28"/>
          <w:lang w:val="en-US"/>
        </w:rPr>
        <w:t>of</w:t>
      </w:r>
      <w:r>
        <w:rPr>
          <w:rFonts w:cs="Times New Roman" w:ascii="Times New Roman" w:hAnsi="Times New Roman"/>
          <w:sz w:val="28"/>
          <w:szCs w:val="28"/>
        </w:rPr>
        <w:t xml:space="preserve"> </w:t>
      </w:r>
      <w:r>
        <w:rPr>
          <w:rFonts w:cs="Times New Roman" w:ascii="Times New Roman" w:hAnsi="Times New Roman"/>
          <w:sz w:val="28"/>
          <w:szCs w:val="28"/>
          <w:lang w:val="en-US"/>
        </w:rPr>
        <w:t>day</w:t>
      </w:r>
      <w:r>
        <w:rPr>
          <w:rFonts w:cs="Times New Roman" w:ascii="Times New Roman" w:hAnsi="Times New Roman"/>
          <w:sz w:val="28"/>
          <w:szCs w:val="28"/>
        </w:rPr>
        <w:t xml:space="preserve"> </w:t>
      </w:r>
      <w:r>
        <w:rPr>
          <w:rFonts w:cs="Times New Roman" w:ascii="Times New Roman" w:hAnsi="Times New Roman"/>
          <w:sz w:val="28"/>
          <w:szCs w:val="28"/>
          <w:lang w:val="en-US"/>
        </w:rPr>
        <w:t>data</w:t>
      </w:r>
      <w:r>
        <w:rPr>
          <w:rFonts w:cs="Times New Roman" w:ascii="Times New Roman" w:hAnsi="Times New Roman"/>
          <w:sz w:val="28"/>
          <w:szCs w:val="28"/>
        </w:rPr>
        <w:t xml:space="preserve">                        </w:t>
      </w:r>
      <w:r>
        <w:rPr>
          <w:rFonts w:cs="Times New Roman" w:ascii="Times New Roman" w:hAnsi="Times New Roman"/>
          <w:sz w:val="28"/>
          <w:szCs w:val="28"/>
          <w:lang w:val="en-US"/>
        </w:rPr>
        <w:t>version</w:t>
      </w:r>
      <w:r>
        <w:rPr>
          <w:rFonts w:cs="Times New Roman" w:ascii="Times New Roman" w:hAnsi="Times New Roman"/>
          <w:sz w:val="28"/>
          <w:szCs w:val="28"/>
        </w:rPr>
        <w:t xml:space="preserve"> 7 - архив климатических данных от Национального Центра Климатических Данных (США). ………………………………….……..…53</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5. Реализация прототипа игры ……………………………………………………56</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5.1. Архитектура …………………………………………………….………60</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5.2. Выбор платформы……………………………………………...……….66</w:t>
      </w:r>
    </w:p>
    <w:p>
      <w:pPr>
        <w:pStyle w:val="Normal"/>
        <w:spacing w:lineRule="auto" w:line="360" w:before="0" w:after="0"/>
        <w:rPr>
          <w:rFonts w:ascii="Times New Roman" w:hAnsi="Times New Roman" w:cs="Times New Roman"/>
          <w:sz w:val="28"/>
          <w:szCs w:val="28"/>
          <w:lang w:val="en-US"/>
        </w:rPr>
      </w:pPr>
      <w:r>
        <w:rPr>
          <w:rFonts w:cs="Times New Roman" w:ascii="Times New Roman" w:hAnsi="Times New Roman"/>
          <w:sz w:val="28"/>
          <w:szCs w:val="28"/>
        </w:rPr>
        <w:tab/>
      </w:r>
      <w:r>
        <w:rPr>
          <w:rFonts w:cs="Times New Roman" w:ascii="Times New Roman" w:hAnsi="Times New Roman"/>
          <w:sz w:val="28"/>
          <w:szCs w:val="28"/>
          <w:lang w:val="en-US"/>
        </w:rPr>
        <w:t>5.2.1. JavaScript………………………………………………………..…......66</w:t>
      </w:r>
    </w:p>
    <w:p>
      <w:pPr>
        <w:pStyle w:val="Normal"/>
        <w:spacing w:lineRule="auto" w:line="360" w:before="0" w:after="0"/>
        <w:rPr>
          <w:rFonts w:ascii="Times New Roman" w:hAnsi="Times New Roman" w:cs="Times New Roman"/>
          <w:sz w:val="28"/>
          <w:szCs w:val="28"/>
          <w:lang w:val="en-US"/>
        </w:rPr>
      </w:pPr>
      <w:r>
        <w:rPr>
          <w:rFonts w:cs="Times New Roman" w:ascii="Times New Roman" w:hAnsi="Times New Roman"/>
          <w:sz w:val="28"/>
          <w:szCs w:val="28"/>
          <w:lang w:val="en-US"/>
        </w:rPr>
        <w:tab/>
        <w:t>5.2.2. Node.js………………………………………………………….………66</w:t>
      </w:r>
    </w:p>
    <w:p>
      <w:pPr>
        <w:pStyle w:val="Normal"/>
        <w:spacing w:lineRule="auto" w:line="360" w:before="0" w:after="0"/>
        <w:rPr>
          <w:rFonts w:ascii="Times New Roman" w:hAnsi="Times New Roman" w:cs="Times New Roman"/>
          <w:sz w:val="28"/>
          <w:szCs w:val="28"/>
          <w:lang w:val="en-US"/>
        </w:rPr>
      </w:pPr>
      <w:r>
        <w:rPr>
          <w:rFonts w:cs="Times New Roman" w:ascii="Times New Roman" w:hAnsi="Times New Roman"/>
          <w:sz w:val="28"/>
          <w:szCs w:val="28"/>
          <w:lang w:val="en-US"/>
        </w:rPr>
        <w:tab/>
        <w:t>5.2.3. Express ……………………………………………………………...…67</w:t>
      </w:r>
    </w:p>
    <w:p>
      <w:pPr>
        <w:pStyle w:val="Normal"/>
        <w:spacing w:lineRule="auto" w:line="360" w:before="0" w:after="0"/>
        <w:ind w:firstLine="708"/>
        <w:rPr>
          <w:rFonts w:ascii="Times New Roman" w:hAnsi="Times New Roman" w:cs="Times New Roman"/>
          <w:sz w:val="28"/>
          <w:szCs w:val="28"/>
          <w:lang w:val="en-US"/>
        </w:rPr>
      </w:pPr>
      <w:r>
        <w:rPr>
          <w:rFonts w:cs="Times New Roman" w:ascii="Times New Roman" w:hAnsi="Times New Roman"/>
          <w:sz w:val="28"/>
          <w:szCs w:val="28"/>
          <w:lang w:val="en-US"/>
        </w:rPr>
        <w:t>5.2.4. Socket.io ………………………………………………………..…..….68</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5.2.5. Leaflet ……………………………….……………………………..…..70</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5.3. Серверная часть ………………………………………...………………75</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5.4. Клиентская часть …………………….…………………………………81</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5.5. Решение задачи определения окружения ………………..……………83</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5.6. Использование данных рельефа  местности ……………….…………87</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5.7. Использование погодных данных …………………………..…………88</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5.8. Получение маршрутов для движения юнитов ………………..………91</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6. Оценка результатов ………………………………………………………..……93</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6.1. Функциональность ……………………………………….……….……93</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6.2. Масштабируемость…………………………………………………...…93</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6.3. Мобильность………………………………………………………….…94</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6.4. Эффективность……………………………………………………….…94</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ЗАКЛЮЧЕНИЕ ……………………………………………………………………96</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ЛИТЕРАТУРА……………………………………………………………………..98</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28"/>
          <w:szCs w:val="28"/>
        </w:rPr>
        <w:t>Аннотация</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Данная  магистерская диссертация посвящена разработке прототипа военной   </w:t>
      </w:r>
      <w:r>
        <w:rPr>
          <w:rFonts w:cs="Times New Roman" w:ascii="Times New Roman" w:hAnsi="Times New Roman"/>
          <w:sz w:val="28"/>
          <w:szCs w:val="28"/>
          <w:lang w:val="en-US"/>
        </w:rPr>
        <w:t>online</w:t>
      </w:r>
      <w:r>
        <w:rPr>
          <w:rFonts w:cs="Times New Roman" w:ascii="Times New Roman" w:hAnsi="Times New Roman"/>
          <w:sz w:val="28"/>
          <w:szCs w:val="28"/>
        </w:rPr>
        <w:t xml:space="preserve">-стратегии на реальных картах с использование данных проекта OpenStreetMap. 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cs="Times New Roman" w:ascii="Times New Roman" w:hAnsi="Times New Roman"/>
          <w:sz w:val="28"/>
          <w:szCs w:val="28"/>
          <w:lang w:val="en-US"/>
        </w:rPr>
        <w:t>open</w:t>
      </w:r>
      <w:r>
        <w:rPr>
          <w:rFonts w:cs="Times New Roman" w:ascii="Times New Roman" w:hAnsi="Times New Roman"/>
          <w:sz w:val="28"/>
          <w:szCs w:val="28"/>
        </w:rPr>
        <w:t xml:space="preserve"> </w:t>
      </w:r>
      <w:r>
        <w:rPr>
          <w:rFonts w:cs="Times New Roman" w:ascii="Times New Roman" w:hAnsi="Times New Roman"/>
          <w:sz w:val="28"/>
          <w:szCs w:val="28"/>
          <w:lang w:val="en-US"/>
        </w:rPr>
        <w:t>sour</w:t>
      </w:r>
      <w:r>
        <w:rPr>
          <w:rFonts w:cs="Times New Roman" w:ascii="Times New Roman" w:hAnsi="Times New Roman"/>
          <w:sz w:val="28"/>
          <w:szCs w:val="28"/>
        </w:rPr>
        <w:t>с</w:t>
      </w:r>
      <w:r>
        <w:rPr>
          <w:rFonts w:cs="Times New Roman" w:ascii="Times New Roman" w:hAnsi="Times New Roman"/>
          <w:sz w:val="28"/>
          <w:szCs w:val="28"/>
          <w:lang w:val="en-US"/>
        </w:rPr>
        <w:t>e</w:t>
      </w:r>
      <w:r>
        <w:rPr>
          <w:rFonts w:cs="Times New Roman" w:ascii="Times New Roman" w:hAnsi="Times New Roman"/>
          <w:sz w:val="28"/>
          <w:szCs w:val="28"/>
        </w:rPr>
        <w:t xml:space="preserve"> решения для построения собственных сервисов маршрутов и высотных данных.</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pPr>
        <w:pStyle w:val="Normal"/>
        <w:jc w:val="center"/>
        <w:rPr>
          <w:rFonts w:ascii="Times New Roman" w:hAnsi="Times New Roman" w:cs="Times New Roman"/>
          <w:sz w:val="28"/>
          <w:szCs w:val="28"/>
          <w:lang w:val="en-US"/>
        </w:rPr>
      </w:pPr>
      <w:r>
        <w:rPr>
          <w:rFonts w:ascii="Times New Roman" w:hAnsi="Times New Roman"/>
          <w:b/>
          <w:sz w:val="32"/>
          <w:szCs w:val="32"/>
          <w:lang w:val="en-US"/>
        </w:rPr>
        <w:t>Annotation</w:t>
      </w:r>
      <w:r>
        <w:rPr>
          <w:rFonts w:cs="Times New Roman" w:ascii="Times New Roman" w:hAnsi="Times New Roman"/>
          <w:sz w:val="28"/>
          <w:szCs w:val="28"/>
          <w:lang w:val="en-US"/>
        </w:rPr>
        <w:tab/>
      </w:r>
    </w:p>
    <w:p>
      <w:pPr>
        <w:pStyle w:val="Normal"/>
        <w:spacing w:lineRule="auto" w:line="360" w:before="0" w:after="0"/>
        <w:ind w:firstLine="708"/>
        <w:jc w:val="both"/>
        <w:rPr>
          <w:rFonts w:ascii="Times New Roman" w:hAnsi="Times New Roman" w:cs="Times New Roman"/>
          <w:sz w:val="28"/>
          <w:szCs w:val="28"/>
          <w:lang w:val="en-US"/>
        </w:rPr>
      </w:pPr>
      <w:r>
        <w:rPr>
          <w:rFonts w:cs="Times New Roman" w:ascii="Times New Roman" w:hAnsi="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pPr>
        <w:pStyle w:val="Normal"/>
        <w:spacing w:lineRule="auto" w:line="360"/>
        <w:ind w:firstLine="708"/>
        <w:jc w:val="both"/>
        <w:rPr>
          <w:rFonts w:ascii="Times New Roman" w:hAnsi="Times New Roman"/>
          <w:b/>
          <w:b/>
          <w:sz w:val="32"/>
          <w:szCs w:val="32"/>
          <w:lang w:val="en-US"/>
        </w:rPr>
      </w:pPr>
      <w:r>
        <w:rPr>
          <w:rFonts w:cs="Times New Roman" w:ascii="Times New Roman" w:hAnsi="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br w:type="page"/>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1. ВВЕДЕНИЕ</w:t>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1.1. Актуальность</w:t>
      </w:r>
    </w:p>
    <w:p>
      <w:pPr>
        <w:pStyle w:val="Normal"/>
        <w:spacing w:lineRule="auto" w:line="360" w:before="0" w:after="0"/>
        <w:ind w:firstLine="709"/>
        <w:jc w:val="both"/>
        <w:rPr>
          <w:rFonts w:ascii="Times New Roman" w:hAnsi="Times New Roman" w:cs="Times New Roman"/>
          <w:color w:val="000000"/>
          <w:sz w:val="28"/>
          <w:szCs w:val="28"/>
        </w:rPr>
      </w:pPr>
      <w:r>
        <w:rPr>
          <w:rFonts w:cs="Times New Roman" w:ascii="Times New Roman" w:hAnsi="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[16] то можно увидеть что большинство игр это </w:t>
      </w:r>
      <w:r>
        <w:rPr>
          <w:rFonts w:cs="Times New Roman" w:ascii="Times New Roman" w:hAnsi="Times New Roman"/>
          <w:color w:val="000000"/>
          <w:sz w:val="28"/>
          <w:szCs w:val="28"/>
          <w:lang w:val="en-US"/>
        </w:rPr>
        <w:t>MMORPG</w:t>
      </w:r>
      <w:r>
        <w:rPr>
          <w:rFonts w:cs="Times New Roman" w:ascii="Times New Roman" w:hAnsi="Times New Roman"/>
          <w:color w:val="000000"/>
          <w:sz w:val="28"/>
          <w:szCs w:val="28"/>
        </w:rPr>
        <w:t xml:space="preserve"> (</w:t>
      </w:r>
      <w:r>
        <w:rPr>
          <w:rFonts w:cs="Times New Roman" w:ascii="Times New Roman" w:hAnsi="Times New Roman"/>
          <w:color w:val="252525"/>
          <w:sz w:val="28"/>
          <w:szCs w:val="28"/>
          <w:shd w:fill="FFFFFF" w:val="clear"/>
        </w:rPr>
        <w:t xml:space="preserve">Massively multiplayer online role-playing game) - массовая многопользовательская ролевая онлайн-игра, либо стратегии (пошаговые или реального времени). </w:t>
      </w:r>
      <w:r>
        <w:rPr>
          <w:rFonts w:cs="Times New Roman" w:ascii="Times New Roman" w:hAnsi="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[4]. Разнообразие, сложность и непредсказуемость используемых карт очень существенно влияют на сохранение интереса к игре. Еще один аспект игр на реальных картах – образовательный. Игры традиционно не связаны с обучением, но могут вызвать внутреннюю мотивацию учеников[8]. На примере военной стратегии на реальных картах возможно повысить мотивацию учеников к изучению истории или географии. </w:t>
      </w:r>
    </w:p>
    <w:p>
      <w:pPr>
        <w:pStyle w:val="Normal"/>
        <w:spacing w:lineRule="auto" w:line="360" w:before="0" w:after="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Практически нет игр, использующих реальные карты для моделирования событий в рамках военных стратегий, где привязка передвижения происходит по реальным дорогам. [10]</w:t>
      </w:r>
    </w:p>
    <w:p>
      <w:pPr>
        <w:pStyle w:val="Normal"/>
        <w:spacing w:lineRule="auto" w:line="360" w:before="0" w:after="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Возможность создания военно-стратегической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Pr>
          <w:rFonts w:cs="Times New Roman" w:ascii="Times New Roman" w:hAnsi="Times New Roman"/>
          <w:bCs/>
          <w:color w:val="000000"/>
          <w:sz w:val="28"/>
          <w:szCs w:val="28"/>
        </w:rPr>
        <w:t>Создание прототипа многопользовательской игры с использованием API Google Maps</w:t>
      </w:r>
      <w:r>
        <w:rPr>
          <w:rFonts w:cs="Times New Roman" w:ascii="Times New Roman" w:hAnsi="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Pr>
          <w:rFonts w:cs="Times New Roman" w:ascii="Times New Roman" w:hAnsi="Times New Roman"/>
          <w:color w:val="000000"/>
          <w:sz w:val="28"/>
          <w:szCs w:val="28"/>
          <w:shd w:fill="FFFF00" w:val="clear"/>
        </w:rPr>
        <w:t xml:space="preserve">автоматически </w:t>
      </w:r>
      <w:r>
        <w:rPr>
          <w:rFonts w:cs="Times New Roman" w:ascii="Times New Roman" w:hAnsi="Times New Roman"/>
          <w:color w:val="000000"/>
          <w:sz w:val="28"/>
          <w:szCs w:val="28"/>
        </w:rPr>
        <w:t>определять факт окружения юнитов игрока.</w:t>
      </w:r>
    </w:p>
    <w:p>
      <w:pPr>
        <w:pStyle w:val="Normal"/>
        <w:spacing w:lineRule="auto" w:line="360" w:before="0" w:after="0"/>
        <w:ind w:firstLine="708"/>
        <w:jc w:val="both"/>
        <w:rPr/>
      </w:pPr>
      <w:r>
        <w:rPr>
          <w:rFonts w:cs="Times New Roman" w:ascii="Times New Roman" w:hAnsi="Times New Roman"/>
          <w:color w:val="000000"/>
          <w:sz w:val="28"/>
          <w:szCs w:val="28"/>
        </w:rPr>
        <w:t xml:space="preserve">Вместе с тем, возможности применении картографических сервисов для построения игры имеют ограничения. К ним относятся ограничения на количество бесплатных запросов[13],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p>
    <w:p>
      <w:pPr>
        <w:pStyle w:val="Normal"/>
        <w:spacing w:lineRule="auto" w:line="360" w:before="0" w:after="0"/>
        <w:ind w:firstLine="708"/>
        <w:jc w:val="both"/>
        <w:rPr>
          <w:shd w:fill="FFFF00" w:val="clear"/>
        </w:rPr>
      </w:pPr>
      <w:r>
        <w:rPr>
          <w:rFonts w:cs="Times New Roman" w:ascii="Times New Roman" w:hAnsi="Times New Roman"/>
          <w:color w:val="000000"/>
          <w:sz w:val="28"/>
          <w:szCs w:val="28"/>
          <w:shd w:fill="FFFF00" w:val="clear"/>
        </w:rPr>
        <w:t>Ниже уже не актуальность</w:t>
      </w:r>
    </w:p>
    <w:p>
      <w:pPr>
        <w:pStyle w:val="Normal"/>
        <w:spacing w:lineRule="auto" w:line="360" w:before="0" w:after="0"/>
        <w:ind w:firstLine="709"/>
        <w:jc w:val="both"/>
        <w:rPr/>
      </w:pPr>
      <w:r>
        <w:rPr>
          <w:rFonts w:cs="Times New Roman" w:ascii="Times New Roman" w:hAnsi="Times New Roman"/>
          <w:color w:val="000000"/>
          <w:sz w:val="28"/>
          <w:szCs w:val="28"/>
        </w:rPr>
        <w:t xml:space="preserve">В данной работе исследуется возможность создания браузерной многопользовательской онлайн стратегии реального времени. Особенностью данной игры является реализация использования в игре </w:t>
      </w:r>
      <w:r>
        <w:rPr>
          <w:rFonts w:cs="Times New Roman" w:ascii="Times New Roman" w:hAnsi="Times New Roman"/>
          <w:color w:val="000000"/>
          <w:sz w:val="28"/>
          <w:szCs w:val="28"/>
          <w:shd w:fill="FFFF00" w:val="clear"/>
        </w:rPr>
        <w:t>данные</w:t>
      </w:r>
      <w:r>
        <w:rPr>
          <w:rFonts w:cs="Times New Roman" w:ascii="Times New Roman" w:hAnsi="Times New Roman"/>
          <w:color w:val="000000"/>
          <w:sz w:val="28"/>
          <w:szCs w:val="28"/>
        </w:rPr>
        <w:t xml:space="preserve"> о рельефе местности, архивных погодных данных и сервиса маршрутов для определения факта окружения (</w:t>
      </w:r>
      <w:r>
        <w:rPr>
          <w:rFonts w:cs="Times New Roman" w:ascii="Times New Roman" w:hAnsi="Times New Roman"/>
          <w:color w:val="000000"/>
          <w:sz w:val="28"/>
          <w:szCs w:val="28"/>
          <w:shd w:fill="FFFF00" w:val="clear"/>
        </w:rPr>
        <w:t>пояснить что значит окружение</w:t>
      </w:r>
      <w:r>
        <w:rPr>
          <w:rFonts w:cs="Times New Roman" w:ascii="Times New Roman" w:hAnsi="Times New Roman"/>
          <w:color w:val="000000"/>
          <w:sz w:val="28"/>
          <w:szCs w:val="28"/>
        </w:rPr>
        <w:t>).</w:t>
      </w:r>
    </w:p>
    <w:p>
      <w:pPr>
        <w:pStyle w:val="Normal"/>
        <w:spacing w:lineRule="auto" w:line="360" w:before="0" w:after="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before="0" w:after="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before="0" w:after="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before="0" w:after="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before="0" w:after="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1.2. Цель и задачи работы</w:t>
      </w:r>
    </w:p>
    <w:p>
      <w:pPr>
        <w:pStyle w:val="Normal"/>
        <w:spacing w:lineRule="auto" w:line="360" w:before="0" w:after="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pPr>
        <w:pStyle w:val="Normal"/>
        <w:spacing w:lineRule="auto" w:line="360" w:before="0" w:after="0"/>
        <w:jc w:val="both"/>
        <w:rPr>
          <w:rFonts w:ascii="Times New Roman" w:hAnsi="Times New Roman" w:cs="Times New Roman"/>
          <w:color w:val="000000"/>
          <w:sz w:val="28"/>
          <w:szCs w:val="28"/>
        </w:rPr>
      </w:pPr>
      <w:r>
        <w:rPr>
          <w:rFonts w:cs="Times New Roman" w:ascii="Times New Roman" w:hAnsi="Times New Roman"/>
          <w:color w:val="000000"/>
          <w:sz w:val="28"/>
          <w:szCs w:val="28"/>
        </w:rPr>
        <w:t>В соответствии с поставленной целью в магистерской диссертационной работе решаются следующие задачи:</w:t>
      </w:r>
    </w:p>
    <w:p>
      <w:pPr>
        <w:pStyle w:val="ListParagraph"/>
        <w:numPr>
          <w:ilvl w:val="0"/>
          <w:numId w:val="1"/>
        </w:numPr>
        <w:spacing w:lineRule="auto" w:line="360" w:before="0" w:after="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Анализ существующих игр использующих реальные географические карты. </w:t>
      </w:r>
    </w:p>
    <w:p>
      <w:pPr>
        <w:pStyle w:val="ListParagraph"/>
        <w:numPr>
          <w:ilvl w:val="0"/>
          <w:numId w:val="1"/>
        </w:numPr>
        <w:spacing w:lineRule="auto" w:line="360" w:before="0" w:after="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pPr>
        <w:pStyle w:val="ListParagraph"/>
        <w:numPr>
          <w:ilvl w:val="0"/>
          <w:numId w:val="1"/>
        </w:numPr>
        <w:spacing w:lineRule="auto" w:line="360" w:before="0" w:after="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pPr>
        <w:pStyle w:val="ListParagraph"/>
        <w:numPr>
          <w:ilvl w:val="0"/>
          <w:numId w:val="1"/>
        </w:numPr>
        <w:spacing w:lineRule="auto" w:line="360" w:before="0" w:after="0"/>
        <w:contextualSpacing/>
        <w:jc w:val="both"/>
        <w:rPr>
          <w:rFonts w:ascii="Times New Roman" w:hAnsi="Times New Roman" w:cs="Times New Roman"/>
          <w:color w:val="000000"/>
          <w:sz w:val="28"/>
          <w:szCs w:val="28"/>
        </w:rPr>
      </w:pPr>
      <w:r>
        <w:rPr>
          <w:rFonts w:cs="Times New Roman" w:ascii="Times New Roman" w:hAnsi="Times New Roman"/>
          <w:sz w:val="28"/>
          <w:szCs w:val="28"/>
        </w:rPr>
        <w:t xml:space="preserve">Создание прототипа </w:t>
      </w:r>
      <w:r>
        <w:rPr>
          <w:rFonts w:cs="Times New Roman" w:ascii="Times New Roman" w:hAnsi="Times New Roman"/>
          <w:sz w:val="28"/>
          <w:szCs w:val="28"/>
          <w:lang w:val="en-US"/>
        </w:rPr>
        <w:t>online</w:t>
      </w:r>
      <w:r>
        <w:rPr>
          <w:rFonts w:cs="Times New Roman" w:ascii="Times New Roman" w:hAnsi="Times New Roman"/>
          <w:sz w:val="28"/>
          <w:szCs w:val="28"/>
        </w:rPr>
        <w:t xml:space="preserve"> стратегии на реальных географических картах, использующей данные рельефа, погодные данные и граф дорожной сети для построения маршрутов и  определения окружения юнитов.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2. Обзор существующих игр на реальных картах.</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2.1. Классификация игр по жанрам</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имеет свои особенности проектирования.[2]</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Приключения</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Такие игры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 действие приключенческой игры происходит не в реальном времени, игра  не продолжается пока игрок не сделает очередной шаг.</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Экшн (</w:t>
      </w:r>
      <w:r>
        <w:rPr>
          <w:rFonts w:cs="Times New Roman" w:ascii="Times New Roman" w:hAnsi="Times New Roman"/>
          <w:b/>
          <w:sz w:val="28"/>
          <w:szCs w:val="28"/>
          <w:lang w:val="en-US"/>
        </w:rPr>
        <w:t>Action</w:t>
      </w:r>
      <w:r>
        <w:rPr>
          <w:rFonts w:cs="Times New Roman" w:ascii="Times New Roman" w:hAnsi="Times New Roman"/>
          <w:b/>
          <w:sz w:val="28"/>
          <w:szCs w:val="28"/>
        </w:rPr>
        <w:t>)</w:t>
      </w:r>
    </w:p>
    <w:p>
      <w:pPr>
        <w:pStyle w:val="Normal"/>
        <w:spacing w:lineRule="auto" w:line="360" w:before="0" w:after="0"/>
        <w:ind w:firstLine="708"/>
        <w:jc w:val="both"/>
        <w:rPr>
          <w:rFonts w:ascii="Times New Roman" w:hAnsi="Times New Roman" w:cs="Times New Roman"/>
          <w:sz w:val="28"/>
          <w:szCs w:val="28"/>
        </w:rPr>
      </w:pPr>
      <w:r>
        <w:drawing>
          <wp:anchor behindDoc="1" distT="0" distB="0" distL="114300" distR="114300" simplePos="0" locked="0" layoutInCell="1" allowOverlap="1" relativeHeight="2">
            <wp:simplePos x="0" y="0"/>
            <wp:positionH relativeFrom="column">
              <wp:posOffset>3738245</wp:posOffset>
            </wp:positionH>
            <wp:positionV relativeFrom="paragraph">
              <wp:posOffset>309245</wp:posOffset>
            </wp:positionV>
            <wp:extent cx="2447925" cy="3381375"/>
            <wp:effectExtent l="0" t="0" r="0" b="0"/>
            <wp:wrapTight wrapText="bothSides">
              <wp:wrapPolygon edited="0">
                <wp:start x="168" y="59"/>
                <wp:lineTo x="168" y="120"/>
                <wp:lineTo x="168" y="181"/>
                <wp:lineTo x="168" y="242"/>
                <wp:lineTo x="168" y="302"/>
                <wp:lineTo x="168" y="363"/>
                <wp:lineTo x="168" y="423"/>
                <wp:lineTo x="168" y="484"/>
                <wp:lineTo x="168" y="544"/>
                <wp:lineTo x="168" y="605"/>
                <wp:lineTo x="168" y="666"/>
                <wp:lineTo x="168" y="727"/>
                <wp:lineTo x="168" y="786"/>
                <wp:lineTo x="168" y="847"/>
                <wp:lineTo x="168" y="908"/>
                <wp:lineTo x="168" y="969"/>
                <wp:lineTo x="168" y="1029"/>
                <wp:lineTo x="168" y="1090"/>
                <wp:lineTo x="168" y="1151"/>
                <wp:lineTo x="168" y="1211"/>
                <wp:lineTo x="168" y="1272"/>
                <wp:lineTo x="168" y="1332"/>
                <wp:lineTo x="168" y="1393"/>
                <wp:lineTo x="168" y="1454"/>
                <wp:lineTo x="168" y="1515"/>
                <wp:lineTo x="168" y="1574"/>
                <wp:lineTo x="168" y="1635"/>
                <wp:lineTo x="168" y="1696"/>
                <wp:lineTo x="168" y="1757"/>
                <wp:lineTo x="168" y="1817"/>
                <wp:lineTo x="168" y="1878"/>
                <wp:lineTo x="168" y="1939"/>
                <wp:lineTo x="168" y="1999"/>
                <wp:lineTo x="168" y="2059"/>
                <wp:lineTo x="168" y="2120"/>
                <wp:lineTo x="168" y="2181"/>
                <wp:lineTo x="168" y="2242"/>
                <wp:lineTo x="168" y="2303"/>
                <wp:lineTo x="168" y="2362"/>
                <wp:lineTo x="168" y="2423"/>
                <wp:lineTo x="168" y="2484"/>
                <wp:lineTo x="168" y="2545"/>
                <wp:lineTo x="168" y="2605"/>
                <wp:lineTo x="168" y="2666"/>
                <wp:lineTo x="168" y="2727"/>
                <wp:lineTo x="168" y="2787"/>
                <wp:lineTo x="168" y="2847"/>
                <wp:lineTo x="168" y="2908"/>
                <wp:lineTo x="168" y="2969"/>
                <wp:lineTo x="168" y="3030"/>
                <wp:lineTo x="168" y="3090"/>
                <wp:lineTo x="168" y="3150"/>
                <wp:lineTo x="168" y="3211"/>
                <wp:lineTo x="168" y="3272"/>
                <wp:lineTo x="168" y="3332"/>
                <wp:lineTo x="168" y="3393"/>
                <wp:lineTo x="168" y="3454"/>
                <wp:lineTo x="253" y="3515"/>
                <wp:lineTo x="168" y="3575"/>
                <wp:lineTo x="168" y="3635"/>
                <wp:lineTo x="168" y="3696"/>
                <wp:lineTo x="168" y="3757"/>
                <wp:lineTo x="168" y="3818"/>
                <wp:lineTo x="168" y="3878"/>
                <wp:lineTo x="168" y="3938"/>
                <wp:lineTo x="168" y="3999"/>
                <wp:lineTo x="168" y="4060"/>
                <wp:lineTo x="168" y="4120"/>
                <wp:lineTo x="168" y="4181"/>
                <wp:lineTo x="168" y="4242"/>
                <wp:lineTo x="168" y="4303"/>
                <wp:lineTo x="168" y="4362"/>
                <wp:lineTo x="168" y="4423"/>
                <wp:lineTo x="168" y="4484"/>
                <wp:lineTo x="168" y="4545"/>
                <wp:lineTo x="168" y="4606"/>
                <wp:lineTo x="168" y="4666"/>
                <wp:lineTo x="168" y="4726"/>
                <wp:lineTo x="168" y="4787"/>
                <wp:lineTo x="168" y="4848"/>
                <wp:lineTo x="168" y="4908"/>
                <wp:lineTo x="168" y="4969"/>
                <wp:lineTo x="168" y="5030"/>
                <wp:lineTo x="168" y="5090"/>
                <wp:lineTo x="168" y="5150"/>
                <wp:lineTo x="168" y="5211"/>
                <wp:lineTo x="168" y="5272"/>
                <wp:lineTo x="168" y="5333"/>
                <wp:lineTo x="168" y="5393"/>
                <wp:lineTo x="168" y="5454"/>
                <wp:lineTo x="168" y="5514"/>
                <wp:lineTo x="168" y="5575"/>
                <wp:lineTo x="168" y="5635"/>
                <wp:lineTo x="168" y="5696"/>
                <wp:lineTo x="168" y="5757"/>
                <wp:lineTo x="168" y="5818"/>
                <wp:lineTo x="168" y="5878"/>
                <wp:lineTo x="168" y="5938"/>
                <wp:lineTo x="168" y="5999"/>
                <wp:lineTo x="168" y="6060"/>
                <wp:lineTo x="168" y="6121"/>
                <wp:lineTo x="168" y="6181"/>
                <wp:lineTo x="168" y="6242"/>
                <wp:lineTo x="168" y="6302"/>
                <wp:lineTo x="253" y="6363"/>
                <wp:lineTo x="253" y="6423"/>
                <wp:lineTo x="168" y="6484"/>
                <wp:lineTo x="168" y="6545"/>
                <wp:lineTo x="168" y="6606"/>
                <wp:lineTo x="168" y="6665"/>
                <wp:lineTo x="168" y="6726"/>
                <wp:lineTo x="168" y="6787"/>
                <wp:lineTo x="168" y="6848"/>
                <wp:lineTo x="168" y="6909"/>
                <wp:lineTo x="168" y="6969"/>
                <wp:lineTo x="168" y="7030"/>
                <wp:lineTo x="168" y="7090"/>
                <wp:lineTo x="168" y="7151"/>
                <wp:lineTo x="168" y="7211"/>
                <wp:lineTo x="168" y="7272"/>
                <wp:lineTo x="168" y="7333"/>
                <wp:lineTo x="168" y="7394"/>
                <wp:lineTo x="168" y="7453"/>
                <wp:lineTo x="168" y="7514"/>
                <wp:lineTo x="168" y="7575"/>
                <wp:lineTo x="168" y="7636"/>
                <wp:lineTo x="168" y="7696"/>
                <wp:lineTo x="168" y="7757"/>
                <wp:lineTo x="168" y="7818"/>
                <wp:lineTo x="168" y="7878"/>
                <wp:lineTo x="168" y="7939"/>
                <wp:lineTo x="168" y="7999"/>
                <wp:lineTo x="168" y="8060"/>
                <wp:lineTo x="168" y="8121"/>
                <wp:lineTo x="168" y="8182"/>
                <wp:lineTo x="168" y="8241"/>
                <wp:lineTo x="168" y="8302"/>
                <wp:lineTo x="168" y="8363"/>
                <wp:lineTo x="168" y="8424"/>
                <wp:lineTo x="168" y="8484"/>
                <wp:lineTo x="168" y="8545"/>
                <wp:lineTo x="168" y="8606"/>
                <wp:lineTo x="168" y="8666"/>
                <wp:lineTo x="168" y="8726"/>
                <wp:lineTo x="168" y="8787"/>
                <wp:lineTo x="168" y="8848"/>
                <wp:lineTo x="168" y="8909"/>
                <wp:lineTo x="168" y="8969"/>
                <wp:lineTo x="168" y="9029"/>
                <wp:lineTo x="168" y="9090"/>
                <wp:lineTo x="168" y="9151"/>
                <wp:lineTo x="168" y="9212"/>
                <wp:lineTo x="168" y="9272"/>
                <wp:lineTo x="168" y="9333"/>
                <wp:lineTo x="168" y="9393"/>
                <wp:lineTo x="168" y="9454"/>
                <wp:lineTo x="168" y="9514"/>
                <wp:lineTo x="168" y="9575"/>
                <wp:lineTo x="168" y="9636"/>
                <wp:lineTo x="168" y="9697"/>
                <wp:lineTo x="168" y="9757"/>
                <wp:lineTo x="168" y="9817"/>
                <wp:lineTo x="168" y="9878"/>
                <wp:lineTo x="168" y="9939"/>
                <wp:lineTo x="168" y="9999"/>
                <wp:lineTo x="168" y="10060"/>
                <wp:lineTo x="168" y="10121"/>
                <wp:lineTo x="168" y="10181"/>
                <wp:lineTo x="168" y="10242"/>
                <wp:lineTo x="168" y="10302"/>
                <wp:lineTo x="168" y="10363"/>
                <wp:lineTo x="168" y="10424"/>
                <wp:lineTo x="168" y="10485"/>
                <wp:lineTo x="168" y="10545"/>
                <wp:lineTo x="168" y="10605"/>
                <wp:lineTo x="168" y="10666"/>
                <wp:lineTo x="168" y="10727"/>
                <wp:lineTo x="168" y="10787"/>
                <wp:lineTo x="168" y="10848"/>
                <wp:lineTo x="168" y="10909"/>
                <wp:lineTo x="168" y="10969"/>
                <wp:lineTo x="168" y="11029"/>
                <wp:lineTo x="168" y="11090"/>
                <wp:lineTo x="168" y="11151"/>
                <wp:lineTo x="168" y="11212"/>
                <wp:lineTo x="168" y="11272"/>
                <wp:lineTo x="168" y="11333"/>
                <wp:lineTo x="168" y="11393"/>
                <wp:lineTo x="168" y="11454"/>
                <wp:lineTo x="168" y="11515"/>
                <wp:lineTo x="168" y="11575"/>
                <wp:lineTo x="168" y="11636"/>
                <wp:lineTo x="168" y="11697"/>
                <wp:lineTo x="168" y="11757"/>
                <wp:lineTo x="168" y="11817"/>
                <wp:lineTo x="168" y="11878"/>
                <wp:lineTo x="168" y="11939"/>
                <wp:lineTo x="168" y="12000"/>
                <wp:lineTo x="168" y="12060"/>
                <wp:lineTo x="168" y="12121"/>
                <wp:lineTo x="168" y="12181"/>
                <wp:lineTo x="168" y="12242"/>
                <wp:lineTo x="168" y="12302"/>
                <wp:lineTo x="168" y="12363"/>
                <wp:lineTo x="168" y="12424"/>
                <wp:lineTo x="168" y="12485"/>
                <wp:lineTo x="168" y="12545"/>
                <wp:lineTo x="168" y="12605"/>
                <wp:lineTo x="168" y="12666"/>
                <wp:lineTo x="168" y="12727"/>
                <wp:lineTo x="168" y="12788"/>
                <wp:lineTo x="168" y="12848"/>
                <wp:lineTo x="168" y="12909"/>
                <wp:lineTo x="168" y="12969"/>
                <wp:lineTo x="168" y="13030"/>
                <wp:lineTo x="168" y="13090"/>
                <wp:lineTo x="168" y="13151"/>
                <wp:lineTo x="168" y="13212"/>
                <wp:lineTo x="168" y="13273"/>
                <wp:lineTo x="168" y="13332"/>
                <wp:lineTo x="168" y="13393"/>
                <wp:lineTo x="168" y="13454"/>
                <wp:lineTo x="168" y="13515"/>
                <wp:lineTo x="168" y="13575"/>
                <wp:lineTo x="168" y="13636"/>
                <wp:lineTo x="168" y="13696"/>
                <wp:lineTo x="168" y="13757"/>
                <wp:lineTo x="168" y="13818"/>
                <wp:lineTo x="168" y="13878"/>
                <wp:lineTo x="168" y="13939"/>
                <wp:lineTo x="168" y="14000"/>
                <wp:lineTo x="168" y="14061"/>
                <wp:lineTo x="168" y="14120"/>
                <wp:lineTo x="168" y="14181"/>
                <wp:lineTo x="168" y="14242"/>
                <wp:lineTo x="168" y="14303"/>
                <wp:lineTo x="168" y="14363"/>
                <wp:lineTo x="168" y="14424"/>
                <wp:lineTo x="168" y="14484"/>
                <wp:lineTo x="168" y="14545"/>
                <wp:lineTo x="168" y="14605"/>
                <wp:lineTo x="168" y="14666"/>
                <wp:lineTo x="168" y="14727"/>
                <wp:lineTo x="168" y="14788"/>
                <wp:lineTo x="168" y="14849"/>
                <wp:lineTo x="168" y="14908"/>
                <wp:lineTo x="168" y="14969"/>
                <wp:lineTo x="168" y="15030"/>
                <wp:lineTo x="168" y="15091"/>
                <wp:lineTo x="168" y="15151"/>
                <wp:lineTo x="168" y="15212"/>
                <wp:lineTo x="168" y="15272"/>
                <wp:lineTo x="168" y="15333"/>
                <wp:lineTo x="168" y="15393"/>
                <wp:lineTo x="168" y="15454"/>
                <wp:lineTo x="168" y="15515"/>
                <wp:lineTo x="168" y="15576"/>
                <wp:lineTo x="168" y="15636"/>
                <wp:lineTo x="168" y="15696"/>
                <wp:lineTo x="168" y="15757"/>
                <wp:lineTo x="168" y="15818"/>
                <wp:lineTo x="168" y="15879"/>
                <wp:lineTo x="168" y="15939"/>
                <wp:lineTo x="168" y="16000"/>
                <wp:lineTo x="168" y="16060"/>
                <wp:lineTo x="253" y="16121"/>
                <wp:lineTo x="253" y="16181"/>
                <wp:lineTo x="168" y="16242"/>
                <wp:lineTo x="168" y="16303"/>
                <wp:lineTo x="168" y="16364"/>
                <wp:lineTo x="168" y="16424"/>
                <wp:lineTo x="168" y="16484"/>
                <wp:lineTo x="168" y="16545"/>
                <wp:lineTo x="253" y="16606"/>
                <wp:lineTo x="253" y="16666"/>
                <wp:lineTo x="168" y="16727"/>
                <wp:lineTo x="168" y="16788"/>
                <wp:lineTo x="168" y="16848"/>
                <wp:lineTo x="253" y="16908"/>
                <wp:lineTo x="253" y="16969"/>
                <wp:lineTo x="253" y="17030"/>
                <wp:lineTo x="253" y="17091"/>
                <wp:lineTo x="168" y="17152"/>
                <wp:lineTo x="168" y="17212"/>
                <wp:lineTo x="168" y="17272"/>
                <wp:lineTo x="253" y="17333"/>
                <wp:lineTo x="253" y="17394"/>
                <wp:lineTo x="253" y="17454"/>
                <wp:lineTo x="168" y="17515"/>
                <wp:lineTo x="168" y="17576"/>
                <wp:lineTo x="253" y="17636"/>
                <wp:lineTo x="3458" y="17696"/>
                <wp:lineTo x="253" y="17757"/>
                <wp:lineTo x="253" y="17818"/>
                <wp:lineTo x="253" y="17879"/>
                <wp:lineTo x="168" y="17939"/>
                <wp:lineTo x="168" y="17999"/>
                <wp:lineTo x="4893" y="18060"/>
                <wp:lineTo x="5146" y="18121"/>
                <wp:lineTo x="5484" y="18182"/>
                <wp:lineTo x="5821" y="18242"/>
                <wp:lineTo x="253" y="18303"/>
                <wp:lineTo x="8268" y="18364"/>
                <wp:lineTo x="19912" y="18424"/>
                <wp:lineTo x="19912" y="18484"/>
                <wp:lineTo x="19912" y="18545"/>
                <wp:lineTo x="19912" y="18606"/>
                <wp:lineTo x="19912" y="18667"/>
                <wp:lineTo x="843" y="18727"/>
                <wp:lineTo x="759" y="18787"/>
                <wp:lineTo x="674" y="18848"/>
                <wp:lineTo x="674" y="18909"/>
                <wp:lineTo x="674" y="18969"/>
                <wp:lineTo x="674" y="19030"/>
                <wp:lineTo x="674" y="19091"/>
                <wp:lineTo x="674" y="19152"/>
                <wp:lineTo x="674" y="19211"/>
                <wp:lineTo x="674" y="19272"/>
                <wp:lineTo x="759" y="19333"/>
                <wp:lineTo x="759" y="19394"/>
                <wp:lineTo x="674" y="19455"/>
                <wp:lineTo x="674" y="19515"/>
                <wp:lineTo x="674" y="19575"/>
                <wp:lineTo x="674" y="19636"/>
                <wp:lineTo x="674" y="19697"/>
                <wp:lineTo x="674" y="19757"/>
                <wp:lineTo x="674" y="19818"/>
                <wp:lineTo x="674" y="19879"/>
                <wp:lineTo x="674" y="19940"/>
                <wp:lineTo x="674" y="19999"/>
                <wp:lineTo x="674" y="20060"/>
                <wp:lineTo x="674" y="20121"/>
                <wp:lineTo x="674" y="20182"/>
                <wp:lineTo x="674" y="20242"/>
                <wp:lineTo x="674" y="20303"/>
                <wp:lineTo x="674" y="20363"/>
                <wp:lineTo x="674" y="20424"/>
                <wp:lineTo x="674" y="20485"/>
                <wp:lineTo x="674" y="20545"/>
                <wp:lineTo x="674" y="20606"/>
                <wp:lineTo x="674" y="20667"/>
                <wp:lineTo x="674" y="20728"/>
                <wp:lineTo x="674" y="20787"/>
                <wp:lineTo x="674" y="20848"/>
                <wp:lineTo x="674" y="20909"/>
                <wp:lineTo x="674" y="20970"/>
                <wp:lineTo x="674" y="21030"/>
                <wp:lineTo x="674" y="21091"/>
                <wp:lineTo x="674" y="21151"/>
                <wp:lineTo x="674" y="21212"/>
                <wp:lineTo x="674" y="21272"/>
                <wp:lineTo x="759" y="21333"/>
                <wp:lineTo x="3628" y="21394"/>
                <wp:lineTo x="21430" y="21394"/>
                <wp:lineTo x="20081" y="21333"/>
                <wp:lineTo x="20081" y="21272"/>
                <wp:lineTo x="20081" y="21212"/>
                <wp:lineTo x="21346" y="21151"/>
                <wp:lineTo x="21430" y="21091"/>
                <wp:lineTo x="21430" y="21030"/>
                <wp:lineTo x="21346" y="20970"/>
                <wp:lineTo x="21261" y="20909"/>
                <wp:lineTo x="21177" y="20848"/>
                <wp:lineTo x="21177" y="20787"/>
                <wp:lineTo x="21261" y="20728"/>
                <wp:lineTo x="21346" y="20667"/>
                <wp:lineTo x="21430" y="20606"/>
                <wp:lineTo x="21430" y="20545"/>
                <wp:lineTo x="21346" y="20485"/>
                <wp:lineTo x="21346" y="20424"/>
                <wp:lineTo x="21430" y="20363"/>
                <wp:lineTo x="21430" y="20303"/>
                <wp:lineTo x="21346" y="20242"/>
                <wp:lineTo x="21346" y="20182"/>
                <wp:lineTo x="21346" y="20121"/>
                <wp:lineTo x="21346" y="20060"/>
                <wp:lineTo x="21346" y="19999"/>
                <wp:lineTo x="21261" y="19940"/>
                <wp:lineTo x="21346" y="19879"/>
                <wp:lineTo x="21430" y="19818"/>
                <wp:lineTo x="21430" y="19757"/>
                <wp:lineTo x="21430" y="19697"/>
                <wp:lineTo x="21346" y="19636"/>
                <wp:lineTo x="21346" y="19575"/>
                <wp:lineTo x="21346" y="19515"/>
                <wp:lineTo x="21346" y="19455"/>
                <wp:lineTo x="21346" y="19394"/>
                <wp:lineTo x="21346" y="19333"/>
                <wp:lineTo x="21430" y="19272"/>
                <wp:lineTo x="21430" y="19211"/>
                <wp:lineTo x="21346" y="19152"/>
                <wp:lineTo x="21177" y="19091"/>
                <wp:lineTo x="21261" y="19030"/>
                <wp:lineTo x="21346" y="18969"/>
                <wp:lineTo x="21430" y="18909"/>
                <wp:lineTo x="21430" y="18848"/>
                <wp:lineTo x="21430" y="18787"/>
                <wp:lineTo x="21177" y="18727"/>
                <wp:lineTo x="21430" y="18667"/>
                <wp:lineTo x="21430" y="18606"/>
                <wp:lineTo x="21430" y="18545"/>
                <wp:lineTo x="21346" y="18484"/>
                <wp:lineTo x="20081" y="18424"/>
                <wp:lineTo x="20081" y="18364"/>
                <wp:lineTo x="20081" y="18303"/>
                <wp:lineTo x="20081" y="18242"/>
                <wp:lineTo x="21430" y="18182"/>
                <wp:lineTo x="21430" y="18121"/>
                <wp:lineTo x="17127" y="18060"/>
                <wp:lineTo x="17464" y="17999"/>
                <wp:lineTo x="17717" y="17939"/>
                <wp:lineTo x="17970" y="17879"/>
                <wp:lineTo x="18224" y="17818"/>
                <wp:lineTo x="18393" y="17757"/>
                <wp:lineTo x="18646" y="17696"/>
                <wp:lineTo x="18730" y="17636"/>
                <wp:lineTo x="18899" y="17576"/>
                <wp:lineTo x="19152" y="17515"/>
                <wp:lineTo x="19236" y="17454"/>
                <wp:lineTo x="19405" y="17394"/>
                <wp:lineTo x="19489" y="17333"/>
                <wp:lineTo x="19658" y="17272"/>
                <wp:lineTo x="19742" y="17212"/>
                <wp:lineTo x="19912" y="17152"/>
                <wp:lineTo x="19996" y="17091"/>
                <wp:lineTo x="20081" y="17030"/>
                <wp:lineTo x="20165" y="16969"/>
                <wp:lineTo x="20249" y="16908"/>
                <wp:lineTo x="20334" y="16848"/>
                <wp:lineTo x="20418" y="16788"/>
                <wp:lineTo x="20502" y="16727"/>
                <wp:lineTo x="20502" y="16666"/>
                <wp:lineTo x="20587" y="16606"/>
                <wp:lineTo x="20587" y="16545"/>
                <wp:lineTo x="20671" y="16484"/>
                <wp:lineTo x="20671" y="16424"/>
                <wp:lineTo x="20755" y="16364"/>
                <wp:lineTo x="20755" y="16303"/>
                <wp:lineTo x="20755" y="16242"/>
                <wp:lineTo x="20840" y="16181"/>
                <wp:lineTo x="20840" y="16121"/>
                <wp:lineTo x="20840" y="16060"/>
                <wp:lineTo x="20840" y="16000"/>
                <wp:lineTo x="20840" y="15939"/>
                <wp:lineTo x="20840" y="15879"/>
                <wp:lineTo x="20840" y="15818"/>
                <wp:lineTo x="20671" y="15757"/>
                <wp:lineTo x="20755" y="15696"/>
                <wp:lineTo x="20587" y="15636"/>
                <wp:lineTo x="20587" y="15576"/>
                <wp:lineTo x="20502" y="15515"/>
                <wp:lineTo x="20502" y="15454"/>
                <wp:lineTo x="20418" y="15393"/>
                <wp:lineTo x="20418" y="15333"/>
                <wp:lineTo x="20334" y="15272"/>
                <wp:lineTo x="20249" y="15212"/>
                <wp:lineTo x="20165" y="15151"/>
                <wp:lineTo x="20081" y="15091"/>
                <wp:lineTo x="19996" y="15030"/>
                <wp:lineTo x="19912" y="14969"/>
                <wp:lineTo x="21008" y="14908"/>
                <wp:lineTo x="20924" y="14849"/>
                <wp:lineTo x="19828" y="14788"/>
                <wp:lineTo x="20334" y="14727"/>
                <wp:lineTo x="20840" y="14666"/>
                <wp:lineTo x="21430" y="14605"/>
                <wp:lineTo x="21346" y="14545"/>
                <wp:lineTo x="21430" y="14484"/>
                <wp:lineTo x="21430" y="14424"/>
                <wp:lineTo x="21261" y="14363"/>
                <wp:lineTo x="21430" y="14303"/>
                <wp:lineTo x="21261" y="14242"/>
                <wp:lineTo x="21093" y="14181"/>
                <wp:lineTo x="19574" y="14120"/>
                <wp:lineTo x="17464" y="14061"/>
                <wp:lineTo x="17212" y="14000"/>
                <wp:lineTo x="21093" y="13939"/>
                <wp:lineTo x="20587" y="13878"/>
                <wp:lineTo x="20587" y="13818"/>
                <wp:lineTo x="19658" y="13757"/>
                <wp:lineTo x="19912" y="13696"/>
                <wp:lineTo x="16537" y="13636"/>
                <wp:lineTo x="19996" y="13575"/>
                <wp:lineTo x="20165" y="13515"/>
                <wp:lineTo x="19489" y="13454"/>
                <wp:lineTo x="16621" y="13393"/>
                <wp:lineTo x="19828" y="13332"/>
                <wp:lineTo x="19742" y="13273"/>
                <wp:lineTo x="20840" y="13212"/>
                <wp:lineTo x="20840" y="13151"/>
                <wp:lineTo x="21430" y="13090"/>
                <wp:lineTo x="21093" y="13030"/>
                <wp:lineTo x="20924" y="12969"/>
                <wp:lineTo x="21430" y="12909"/>
                <wp:lineTo x="20840" y="12848"/>
                <wp:lineTo x="20418" y="12788"/>
                <wp:lineTo x="21261" y="12727"/>
                <wp:lineTo x="21177" y="12666"/>
                <wp:lineTo x="21430" y="12605"/>
                <wp:lineTo x="21430" y="12545"/>
                <wp:lineTo x="21346" y="12485"/>
                <wp:lineTo x="21430" y="12424"/>
                <wp:lineTo x="21346" y="12363"/>
                <wp:lineTo x="21008" y="12302"/>
                <wp:lineTo x="21430" y="12242"/>
                <wp:lineTo x="21430" y="12181"/>
                <wp:lineTo x="21430" y="12121"/>
                <wp:lineTo x="21430" y="12060"/>
                <wp:lineTo x="21430" y="12000"/>
                <wp:lineTo x="21430" y="11939"/>
                <wp:lineTo x="21430" y="11878"/>
                <wp:lineTo x="21430" y="11817"/>
                <wp:lineTo x="20924" y="11757"/>
                <wp:lineTo x="20924" y="11697"/>
                <wp:lineTo x="20924" y="11636"/>
                <wp:lineTo x="20924" y="11575"/>
                <wp:lineTo x="20924" y="11515"/>
                <wp:lineTo x="21008" y="11454"/>
                <wp:lineTo x="20924" y="11393"/>
                <wp:lineTo x="20924" y="11333"/>
                <wp:lineTo x="20924" y="11272"/>
                <wp:lineTo x="21008" y="11212"/>
                <wp:lineTo x="21008" y="11151"/>
                <wp:lineTo x="21093" y="11090"/>
                <wp:lineTo x="21008" y="11029"/>
                <wp:lineTo x="21008" y="10969"/>
                <wp:lineTo x="21093" y="10909"/>
                <wp:lineTo x="21093" y="10848"/>
                <wp:lineTo x="21093" y="10787"/>
                <wp:lineTo x="21093" y="10727"/>
                <wp:lineTo x="21093" y="10666"/>
                <wp:lineTo x="20924" y="10605"/>
                <wp:lineTo x="20924" y="10545"/>
                <wp:lineTo x="20418" y="10485"/>
                <wp:lineTo x="20502" y="10424"/>
                <wp:lineTo x="20418" y="10363"/>
                <wp:lineTo x="20502" y="10302"/>
                <wp:lineTo x="20587" y="10242"/>
                <wp:lineTo x="19742" y="10181"/>
                <wp:lineTo x="19912" y="10121"/>
                <wp:lineTo x="20334" y="10060"/>
                <wp:lineTo x="19912" y="9999"/>
                <wp:lineTo x="19828" y="9939"/>
                <wp:lineTo x="20165" y="9878"/>
                <wp:lineTo x="20502" y="9817"/>
                <wp:lineTo x="20334" y="9757"/>
                <wp:lineTo x="20334" y="9697"/>
                <wp:lineTo x="20418" y="9636"/>
                <wp:lineTo x="19912" y="9575"/>
                <wp:lineTo x="21346" y="9514"/>
                <wp:lineTo x="21346" y="9454"/>
                <wp:lineTo x="21261" y="9393"/>
                <wp:lineTo x="21261" y="9333"/>
                <wp:lineTo x="21261" y="9272"/>
                <wp:lineTo x="20502" y="9212"/>
                <wp:lineTo x="20418" y="9151"/>
                <wp:lineTo x="20249" y="9090"/>
                <wp:lineTo x="19574" y="9029"/>
                <wp:lineTo x="20249" y="8969"/>
                <wp:lineTo x="20924" y="8909"/>
                <wp:lineTo x="20840" y="8848"/>
                <wp:lineTo x="20755" y="8787"/>
                <wp:lineTo x="19574" y="8726"/>
                <wp:lineTo x="19658" y="8666"/>
                <wp:lineTo x="19828" y="8606"/>
                <wp:lineTo x="19912" y="8545"/>
                <wp:lineTo x="20502" y="8484"/>
                <wp:lineTo x="20502" y="8424"/>
                <wp:lineTo x="19152" y="8363"/>
                <wp:lineTo x="19828" y="8302"/>
                <wp:lineTo x="19912" y="8241"/>
                <wp:lineTo x="19912" y="8182"/>
                <wp:lineTo x="19996" y="8121"/>
                <wp:lineTo x="21093" y="8060"/>
                <wp:lineTo x="20755" y="7999"/>
                <wp:lineTo x="21430" y="7939"/>
                <wp:lineTo x="21430" y="7878"/>
                <wp:lineTo x="21430" y="7818"/>
                <wp:lineTo x="21430" y="7757"/>
                <wp:lineTo x="21093" y="7696"/>
                <wp:lineTo x="20587" y="7636"/>
                <wp:lineTo x="21430" y="7575"/>
                <wp:lineTo x="21261" y="7514"/>
                <wp:lineTo x="21430" y="7453"/>
                <wp:lineTo x="21346" y="7394"/>
                <wp:lineTo x="21430" y="7333"/>
                <wp:lineTo x="21430" y="7272"/>
                <wp:lineTo x="21430" y="7211"/>
                <wp:lineTo x="21346" y="7151"/>
                <wp:lineTo x="20587" y="7090"/>
                <wp:lineTo x="20502" y="7030"/>
                <wp:lineTo x="21430" y="6969"/>
                <wp:lineTo x="21430" y="6909"/>
                <wp:lineTo x="21177" y="6848"/>
                <wp:lineTo x="21430" y="6787"/>
                <wp:lineTo x="21008" y="6726"/>
                <wp:lineTo x="21008" y="6665"/>
                <wp:lineTo x="20418" y="6606"/>
                <wp:lineTo x="19236" y="6545"/>
                <wp:lineTo x="18393" y="6484"/>
                <wp:lineTo x="18309" y="6423"/>
                <wp:lineTo x="18309" y="6363"/>
                <wp:lineTo x="18224" y="6302"/>
                <wp:lineTo x="18140" y="6242"/>
                <wp:lineTo x="18140" y="6181"/>
                <wp:lineTo x="18056" y="6121"/>
                <wp:lineTo x="18056" y="6060"/>
                <wp:lineTo x="18056" y="5999"/>
                <wp:lineTo x="17970" y="5938"/>
                <wp:lineTo x="18056" y="5878"/>
                <wp:lineTo x="18056" y="5818"/>
                <wp:lineTo x="21177" y="5757"/>
                <wp:lineTo x="20924" y="5696"/>
                <wp:lineTo x="20840" y="5635"/>
                <wp:lineTo x="21430" y="5575"/>
                <wp:lineTo x="21430" y="5514"/>
                <wp:lineTo x="19321" y="5454"/>
                <wp:lineTo x="21430" y="5393"/>
                <wp:lineTo x="21346" y="5333"/>
                <wp:lineTo x="19996" y="5272"/>
                <wp:lineTo x="21008" y="5211"/>
                <wp:lineTo x="21261" y="5150"/>
                <wp:lineTo x="21093" y="5090"/>
                <wp:lineTo x="21346" y="5030"/>
                <wp:lineTo x="21346" y="4969"/>
                <wp:lineTo x="21346" y="4908"/>
                <wp:lineTo x="20840" y="4848"/>
                <wp:lineTo x="20671" y="4787"/>
                <wp:lineTo x="20671" y="4726"/>
                <wp:lineTo x="20587" y="4666"/>
                <wp:lineTo x="20418" y="4606"/>
                <wp:lineTo x="20249" y="4545"/>
                <wp:lineTo x="20165" y="4484"/>
                <wp:lineTo x="20755" y="4423"/>
                <wp:lineTo x="20840" y="4362"/>
                <wp:lineTo x="21008" y="4303"/>
                <wp:lineTo x="21008" y="4242"/>
                <wp:lineTo x="21008" y="4181"/>
                <wp:lineTo x="21430" y="4120"/>
                <wp:lineTo x="21430" y="4060"/>
                <wp:lineTo x="21261" y="3999"/>
                <wp:lineTo x="18646" y="3938"/>
                <wp:lineTo x="18646" y="3878"/>
                <wp:lineTo x="18646" y="3818"/>
                <wp:lineTo x="18646" y="3757"/>
                <wp:lineTo x="18646" y="3696"/>
                <wp:lineTo x="18646" y="3635"/>
                <wp:lineTo x="18646" y="3575"/>
                <wp:lineTo x="18646" y="3515"/>
                <wp:lineTo x="19658" y="3454"/>
                <wp:lineTo x="19658" y="3393"/>
                <wp:lineTo x="19912" y="3332"/>
                <wp:lineTo x="21430" y="3272"/>
                <wp:lineTo x="19574" y="3211"/>
                <wp:lineTo x="19828" y="3150"/>
                <wp:lineTo x="18562" y="3090"/>
                <wp:lineTo x="18562" y="3030"/>
                <wp:lineTo x="18562" y="2969"/>
                <wp:lineTo x="18562" y="2908"/>
                <wp:lineTo x="20081" y="2847"/>
                <wp:lineTo x="20249" y="2787"/>
                <wp:lineTo x="20334" y="2727"/>
                <wp:lineTo x="20081" y="2666"/>
                <wp:lineTo x="19996" y="2605"/>
                <wp:lineTo x="19912" y="2545"/>
                <wp:lineTo x="19574" y="2484"/>
                <wp:lineTo x="19574" y="2423"/>
                <wp:lineTo x="15018" y="2362"/>
                <wp:lineTo x="14849" y="2303"/>
                <wp:lineTo x="14428" y="2242"/>
                <wp:lineTo x="21261" y="2181"/>
                <wp:lineTo x="13752" y="2120"/>
                <wp:lineTo x="21346" y="2059"/>
                <wp:lineTo x="15187" y="1999"/>
                <wp:lineTo x="21177" y="1939"/>
                <wp:lineTo x="21177" y="1878"/>
                <wp:lineTo x="18393" y="1817"/>
                <wp:lineTo x="18393" y="1757"/>
                <wp:lineTo x="17380" y="1696"/>
                <wp:lineTo x="17717" y="1635"/>
                <wp:lineTo x="18393" y="1574"/>
                <wp:lineTo x="18393" y="1515"/>
                <wp:lineTo x="18393" y="1454"/>
                <wp:lineTo x="18393" y="1393"/>
                <wp:lineTo x="18393" y="1332"/>
                <wp:lineTo x="18562" y="1272"/>
                <wp:lineTo x="20755" y="1211"/>
                <wp:lineTo x="18562" y="1151"/>
                <wp:lineTo x="21346" y="1090"/>
                <wp:lineTo x="18562" y="1029"/>
                <wp:lineTo x="21008" y="969"/>
                <wp:lineTo x="21346" y="908"/>
                <wp:lineTo x="19068" y="847"/>
                <wp:lineTo x="18562" y="786"/>
                <wp:lineTo x="18562" y="727"/>
                <wp:lineTo x="17464" y="666"/>
                <wp:lineTo x="17464" y="605"/>
                <wp:lineTo x="21430" y="544"/>
                <wp:lineTo x="21430" y="484"/>
                <wp:lineTo x="21430" y="423"/>
                <wp:lineTo x="20671" y="363"/>
                <wp:lineTo x="19742" y="302"/>
                <wp:lineTo x="21177" y="242"/>
                <wp:lineTo x="20755" y="181"/>
                <wp:lineTo x="19996" y="120"/>
                <wp:lineTo x="18646" y="59"/>
                <wp:lineTo x="168" y="59"/>
              </wp:wrapPolygon>
            </wp:wrapTight>
            <wp:docPr id="1"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0" descr=""/>
                    <pic:cNvPicPr>
                      <a:picLocks noChangeAspect="1" noChangeArrowheads="1"/>
                    </pic:cNvPicPr>
                  </pic:nvPicPr>
                  <pic:blipFill>
                    <a:blip r:embed="rId2"/>
                    <a:stretch>
                      <a:fillRect/>
                    </a:stretch>
                  </pic:blipFill>
                  <pic:spPr bwMode="auto">
                    <a:xfrm>
                      <a:off x="0" y="0"/>
                      <a:ext cx="2447925" cy="3381375"/>
                    </a:xfrm>
                    <a:prstGeom prst="rect">
                      <a:avLst/>
                    </a:prstGeom>
                    <a:noFill/>
                    <a:ln w="9525">
                      <a:noFill/>
                      <a:miter lim="800000"/>
                      <a:headEnd/>
                      <a:tailEnd/>
                    </a:ln>
                  </pic:spPr>
                </pic:pic>
              </a:graphicData>
            </a:graphic>
          </wp:anchor>
        </w:drawing>
      </w:r>
      <w:r>
        <w:rPr>
          <w:rFonts w:cs="Times New Roman" w:ascii="Times New Roman" w:hAnsi="Times New Roman"/>
          <w:sz w:val="28"/>
          <w:szCs w:val="28"/>
        </w:rPr>
        <w:t>Д</w:t>
      </w:r>
      <w:r>
        <w:rPr>
          <w:rFonts w:cs="Times New Roman" w:ascii="Times New Roman" w:hAnsi="Times New Roman"/>
          <w:sz w:val="28"/>
          <w:szCs w:val="28"/>
        </w:rPr>
        <w:t>ействие игры происходит в режиме реального времени, игрок должен быстро реагировать на то, что происходит на экране. В этой категории  преобладают шутеры от первого лица (</w:t>
      </w:r>
      <w:r>
        <w:rPr>
          <w:rFonts w:cs="Times New Roman" w:ascii="Times New Roman" w:hAnsi="Times New Roman"/>
          <w:sz w:val="28"/>
          <w:szCs w:val="28"/>
          <w:lang w:val="en-US"/>
        </w:rPr>
        <w:t>FPS</w:t>
      </w:r>
      <w:r>
        <w:rPr>
          <w:rFonts w:cs="Times New Roman" w:ascii="Times New Roman" w:hAnsi="Times New Roman"/>
          <w:sz w:val="28"/>
          <w:szCs w:val="28"/>
        </w:rPr>
        <w:t xml:space="preserve">), такие как </w:t>
      </w:r>
      <w:r>
        <w:rPr>
          <w:rFonts w:cs="Times New Roman" w:ascii="Times New Roman" w:hAnsi="Times New Roman"/>
          <w:sz w:val="28"/>
          <w:szCs w:val="28"/>
          <w:lang w:val="en-US"/>
        </w:rPr>
        <w:t>Quake</w:t>
      </w:r>
      <w:r>
        <w:rPr>
          <w:rFonts w:cs="Times New Roman" w:ascii="Times New Roman" w:hAnsi="Times New Roman"/>
          <w:sz w:val="28"/>
          <w:szCs w:val="28"/>
        </w:rPr>
        <w:t xml:space="preserve">, </w:t>
      </w:r>
      <w:r>
        <w:rPr>
          <w:rFonts w:cs="Times New Roman" w:ascii="Times New Roman" w:hAnsi="Times New Roman"/>
          <w:sz w:val="28"/>
          <w:szCs w:val="28"/>
          <w:lang w:val="en-US"/>
        </w:rPr>
        <w:t>Unreal</w:t>
      </w:r>
      <w:r>
        <w:rPr>
          <w:rFonts w:cs="Times New Roman" w:ascii="Times New Roman" w:hAnsi="Times New Roman"/>
          <w:sz w:val="28"/>
          <w:szCs w:val="28"/>
        </w:rPr>
        <w:t xml:space="preserve"> и </w:t>
      </w:r>
      <w:r>
        <w:rPr>
          <w:rFonts w:cs="Times New Roman" w:ascii="Times New Roman" w:hAnsi="Times New Roman"/>
          <w:sz w:val="28"/>
          <w:szCs w:val="28"/>
          <w:lang w:val="en-US"/>
        </w:rPr>
        <w:t>Halo</w:t>
      </w:r>
      <w:r>
        <w:rPr>
          <w:rFonts w:cs="Times New Roman" w:ascii="Times New Roman" w:hAnsi="Times New Roman"/>
          <w:sz w:val="28"/>
          <w:szCs w:val="28"/>
        </w:rPr>
        <w:t xml:space="preserve"> (Рис.2.1.1.)</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Иногда встречаются игры смешанные с приключенческим жанром, часто</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от третьего лица  как в игре </w:t>
      </w:r>
      <w:r>
        <w:rPr>
          <w:rFonts w:cs="Times New Roman" w:ascii="Times New Roman" w:hAnsi="Times New Roman"/>
          <w:sz w:val="28"/>
          <w:szCs w:val="28"/>
          <w:lang w:val="en-US"/>
        </w:rPr>
        <w:t>Tomb</w:t>
      </w:r>
      <w:r>
        <w:rPr>
          <w:rFonts w:cs="Times New Roman" w:ascii="Times New Roman" w:hAnsi="Times New Roman"/>
          <w:sz w:val="28"/>
          <w:szCs w:val="28"/>
        </w:rPr>
        <w:t xml:space="preserve"> </w:t>
      </w:r>
      <w:r>
        <w:rPr>
          <w:rFonts w:cs="Times New Roman" w:ascii="Times New Roman" w:hAnsi="Times New Roman"/>
          <w:sz w:val="28"/>
          <w:szCs w:val="28"/>
          <w:lang w:val="en-US"/>
        </w:rPr>
        <w:t>Raider</w:t>
      </w:r>
      <w:r>
        <w:rPr>
          <w:rFonts w:cs="Times New Roman" w:ascii="Times New Roman" w:hAnsi="Times New Roman"/>
          <w:sz w:val="28"/>
          <w:szCs w:val="28"/>
        </w:rPr>
        <w:t>, в которой можно увидеть героя или героиню со стороны. Как правило, игрок может делать гораздо больше,  чем просто стрелять и убивать врагов. В общем, экшн-игры требуют  гораздо меньших напряжений  мозга, чем</w:t>
      </w:r>
    </w:p>
    <w:p>
      <w:pPr>
        <w:pStyle w:val="Normal"/>
        <w:tabs>
          <w:tab w:val="left" w:pos="7710"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приключения, стратегии, или пазлы. Игрок</w:t>
        <w:tab/>
        <w:t>Рис. 2.1.1.</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ищет адреналина в быстро развивающемся</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действии, которое требует быстрых решений  и быстрых рефлексов. Противники могут быть созданы компьютером и управляться искусственным интеллектом (ИИ),  или другими игроками,  подключенными к игре  в локальной  сети  или через Интернет.</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Ролевые игры (</w:t>
      </w:r>
      <w:r>
        <w:rPr>
          <w:rFonts w:cs="Times New Roman" w:ascii="Times New Roman" w:hAnsi="Times New Roman"/>
          <w:b/>
          <w:sz w:val="28"/>
          <w:szCs w:val="28"/>
          <w:lang w:val="en-US"/>
        </w:rPr>
        <w:t>RPG</w:t>
      </w:r>
      <w:r>
        <w:rPr>
          <w:rFonts w:cs="Times New Roman" w:ascii="Times New Roman" w:hAnsi="Times New Roman"/>
          <w:b/>
          <w:sz w:val="28"/>
          <w:szCs w:val="28"/>
        </w:rPr>
        <w:t>)</w:t>
      </w:r>
    </w:p>
    <w:p>
      <w:pPr>
        <w:pStyle w:val="Normal"/>
        <w:spacing w:lineRule="auto" w:line="360" w:before="0" w:after="0"/>
        <w:jc w:val="both"/>
        <w:rPr>
          <w:rFonts w:ascii="Times New Roman" w:hAnsi="Times New Roman" w:cs="Times New Roman"/>
          <w:sz w:val="28"/>
          <w:szCs w:val="28"/>
        </w:rPr>
      </w:pPr>
      <w:r>
        <w:drawing>
          <wp:anchor behindDoc="1" distT="0" distB="0" distL="114300" distR="114300" simplePos="0" locked="0" layoutInCell="1" allowOverlap="1" relativeHeight="3">
            <wp:simplePos x="0" y="0"/>
            <wp:positionH relativeFrom="column">
              <wp:posOffset>3320415</wp:posOffset>
            </wp:positionH>
            <wp:positionV relativeFrom="paragraph">
              <wp:posOffset>878205</wp:posOffset>
            </wp:positionV>
            <wp:extent cx="2733675" cy="2362200"/>
            <wp:effectExtent l="0" t="0" r="0" b="0"/>
            <wp:wrapTight wrapText="bothSides">
              <wp:wrapPolygon edited="0">
                <wp:start x="452" y="86"/>
                <wp:lineTo x="227" y="173"/>
                <wp:lineTo x="0" y="260"/>
                <wp:lineTo x="0" y="346"/>
                <wp:lineTo x="0" y="433"/>
                <wp:lineTo x="604" y="520"/>
                <wp:lineTo x="604" y="606"/>
                <wp:lineTo x="2643" y="693"/>
                <wp:lineTo x="2643" y="780"/>
                <wp:lineTo x="75" y="866"/>
                <wp:lineTo x="0" y="954"/>
                <wp:lineTo x="0" y="1041"/>
                <wp:lineTo x="0" y="1128"/>
                <wp:lineTo x="0" y="1214"/>
                <wp:lineTo x="0" y="1301"/>
                <wp:lineTo x="0" y="1388"/>
                <wp:lineTo x="0" y="1474"/>
                <wp:lineTo x="0" y="1561"/>
                <wp:lineTo x="0" y="1648"/>
                <wp:lineTo x="0" y="1734"/>
                <wp:lineTo x="0" y="1822"/>
                <wp:lineTo x="0" y="1909"/>
                <wp:lineTo x="0" y="1996"/>
                <wp:lineTo x="0" y="2082"/>
                <wp:lineTo x="0" y="2169"/>
                <wp:lineTo x="0" y="2256"/>
                <wp:lineTo x="0" y="2342"/>
                <wp:lineTo x="0" y="2429"/>
                <wp:lineTo x="0" y="2516"/>
                <wp:lineTo x="0" y="2602"/>
                <wp:lineTo x="0" y="2690"/>
                <wp:lineTo x="0" y="2777"/>
                <wp:lineTo x="0" y="2864"/>
                <wp:lineTo x="0" y="2950"/>
                <wp:lineTo x="0" y="3037"/>
                <wp:lineTo x="0" y="3124"/>
                <wp:lineTo x="0" y="3210"/>
                <wp:lineTo x="0" y="3297"/>
                <wp:lineTo x="0" y="3384"/>
                <wp:lineTo x="0" y="3470"/>
                <wp:lineTo x="0" y="3557"/>
                <wp:lineTo x="0" y="3645"/>
                <wp:lineTo x="604" y="3731"/>
                <wp:lineTo x="604" y="3818"/>
                <wp:lineTo x="604" y="3905"/>
                <wp:lineTo x="604" y="3992"/>
                <wp:lineTo x="604" y="4078"/>
                <wp:lineTo x="604" y="4165"/>
                <wp:lineTo x="604" y="4252"/>
                <wp:lineTo x="3095" y="4338"/>
                <wp:lineTo x="3095" y="4425"/>
                <wp:lineTo x="3095" y="4513"/>
                <wp:lineTo x="3095" y="4599"/>
                <wp:lineTo x="604" y="4686"/>
                <wp:lineTo x="604" y="4773"/>
                <wp:lineTo x="604" y="4860"/>
                <wp:lineTo x="604" y="4946"/>
                <wp:lineTo x="604" y="5033"/>
                <wp:lineTo x="604" y="5120"/>
                <wp:lineTo x="604" y="5206"/>
                <wp:lineTo x="604" y="5293"/>
                <wp:lineTo x="604" y="5381"/>
                <wp:lineTo x="604" y="5467"/>
                <wp:lineTo x="3172" y="5554"/>
                <wp:lineTo x="3172" y="5641"/>
                <wp:lineTo x="3095" y="5728"/>
                <wp:lineTo x="3095" y="5814"/>
                <wp:lineTo x="604" y="5901"/>
                <wp:lineTo x="604" y="5988"/>
                <wp:lineTo x="604" y="6074"/>
                <wp:lineTo x="604" y="6161"/>
                <wp:lineTo x="604" y="6248"/>
                <wp:lineTo x="604" y="6335"/>
                <wp:lineTo x="604" y="6422"/>
                <wp:lineTo x="604" y="6509"/>
                <wp:lineTo x="604" y="6596"/>
                <wp:lineTo x="604" y="6682"/>
                <wp:lineTo x="3549" y="6769"/>
                <wp:lineTo x="5136" y="6856"/>
                <wp:lineTo x="2718" y="6942"/>
                <wp:lineTo x="2718" y="7029"/>
                <wp:lineTo x="604" y="7116"/>
                <wp:lineTo x="604" y="7203"/>
                <wp:lineTo x="604" y="7290"/>
                <wp:lineTo x="604" y="7377"/>
                <wp:lineTo x="604" y="7463"/>
                <wp:lineTo x="604" y="7550"/>
                <wp:lineTo x="604" y="7637"/>
                <wp:lineTo x="604" y="7724"/>
                <wp:lineTo x="604" y="7810"/>
                <wp:lineTo x="604" y="7897"/>
                <wp:lineTo x="2870" y="7984"/>
                <wp:lineTo x="2870" y="8071"/>
                <wp:lineTo x="2870" y="8158"/>
                <wp:lineTo x="2945" y="8245"/>
                <wp:lineTo x="604" y="8331"/>
                <wp:lineTo x="604" y="8418"/>
                <wp:lineTo x="604" y="8505"/>
                <wp:lineTo x="604" y="8592"/>
                <wp:lineTo x="604" y="8678"/>
                <wp:lineTo x="604" y="8765"/>
                <wp:lineTo x="0" y="8852"/>
                <wp:lineTo x="0" y="8938"/>
                <wp:lineTo x="0" y="9026"/>
                <wp:lineTo x="0" y="9113"/>
                <wp:lineTo x="0" y="9199"/>
                <wp:lineTo x="0" y="9286"/>
                <wp:lineTo x="0" y="9373"/>
                <wp:lineTo x="0" y="9460"/>
                <wp:lineTo x="0" y="9546"/>
                <wp:lineTo x="0" y="9633"/>
                <wp:lineTo x="0" y="9720"/>
                <wp:lineTo x="0" y="9806"/>
                <wp:lineTo x="0" y="9894"/>
                <wp:lineTo x="0" y="9981"/>
                <wp:lineTo x="0" y="10067"/>
                <wp:lineTo x="0" y="10154"/>
                <wp:lineTo x="0" y="10241"/>
                <wp:lineTo x="0" y="10328"/>
                <wp:lineTo x="0" y="10414"/>
                <wp:lineTo x="0" y="10501"/>
                <wp:lineTo x="0" y="10588"/>
                <wp:lineTo x="0" y="10674"/>
                <wp:lineTo x="0" y="10762"/>
                <wp:lineTo x="0" y="10849"/>
                <wp:lineTo x="0" y="10935"/>
                <wp:lineTo x="0" y="11022"/>
                <wp:lineTo x="75" y="11109"/>
                <wp:lineTo x="0" y="11195"/>
                <wp:lineTo x="0" y="11282"/>
                <wp:lineTo x="0" y="11369"/>
                <wp:lineTo x="0" y="11456"/>
                <wp:lineTo x="0" y="11542"/>
                <wp:lineTo x="0" y="11629"/>
                <wp:lineTo x="0" y="11717"/>
                <wp:lineTo x="75" y="11803"/>
                <wp:lineTo x="75" y="11890"/>
                <wp:lineTo x="0" y="11977"/>
                <wp:lineTo x="0" y="12063"/>
                <wp:lineTo x="0" y="12150"/>
                <wp:lineTo x="0" y="12237"/>
                <wp:lineTo x="0" y="12324"/>
                <wp:lineTo x="604" y="12410"/>
                <wp:lineTo x="604" y="12497"/>
                <wp:lineTo x="604" y="12585"/>
                <wp:lineTo x="604" y="12671"/>
                <wp:lineTo x="604" y="12758"/>
                <wp:lineTo x="3172" y="12845"/>
                <wp:lineTo x="3095" y="12931"/>
                <wp:lineTo x="3095" y="13018"/>
                <wp:lineTo x="3095" y="13105"/>
                <wp:lineTo x="679" y="13192"/>
                <wp:lineTo x="604" y="13278"/>
                <wp:lineTo x="604" y="13365"/>
                <wp:lineTo x="604" y="13453"/>
                <wp:lineTo x="604" y="13539"/>
                <wp:lineTo x="604" y="13626"/>
                <wp:lineTo x="604" y="13713"/>
                <wp:lineTo x="604" y="13799"/>
                <wp:lineTo x="604" y="13886"/>
                <wp:lineTo x="604" y="13973"/>
                <wp:lineTo x="3095" y="14060"/>
                <wp:lineTo x="3095" y="14146"/>
                <wp:lineTo x="3095" y="14233"/>
                <wp:lineTo x="3095" y="14320"/>
                <wp:lineTo x="679" y="14407"/>
                <wp:lineTo x="604" y="14494"/>
                <wp:lineTo x="604" y="14581"/>
                <wp:lineTo x="604" y="14667"/>
                <wp:lineTo x="604" y="14754"/>
                <wp:lineTo x="604" y="14841"/>
                <wp:lineTo x="604" y="14927"/>
                <wp:lineTo x="604" y="15014"/>
                <wp:lineTo x="604" y="15101"/>
                <wp:lineTo x="604" y="15188"/>
                <wp:lineTo x="679" y="15275"/>
                <wp:lineTo x="3020" y="15362"/>
                <wp:lineTo x="2870" y="15449"/>
                <wp:lineTo x="2793" y="15535"/>
                <wp:lineTo x="679" y="15622"/>
                <wp:lineTo x="604" y="15709"/>
                <wp:lineTo x="604" y="15795"/>
                <wp:lineTo x="604" y="15882"/>
                <wp:lineTo x="604" y="15969"/>
                <wp:lineTo x="604" y="16056"/>
                <wp:lineTo x="604" y="16143"/>
                <wp:lineTo x="604" y="16230"/>
                <wp:lineTo x="604" y="16317"/>
                <wp:lineTo x="604" y="16403"/>
                <wp:lineTo x="679" y="16490"/>
                <wp:lineTo x="2718" y="16577"/>
                <wp:lineTo x="2718" y="16663"/>
                <wp:lineTo x="2793" y="16750"/>
                <wp:lineTo x="679" y="16837"/>
                <wp:lineTo x="604" y="16924"/>
                <wp:lineTo x="604" y="17010"/>
                <wp:lineTo x="604" y="17098"/>
                <wp:lineTo x="604" y="17185"/>
                <wp:lineTo x="604" y="17271"/>
                <wp:lineTo x="604" y="17358"/>
                <wp:lineTo x="604" y="17445"/>
                <wp:lineTo x="604" y="17531"/>
                <wp:lineTo x="604" y="17618"/>
                <wp:lineTo x="604" y="17705"/>
                <wp:lineTo x="2568" y="17792"/>
                <wp:lineTo x="2568" y="17878"/>
                <wp:lineTo x="2568" y="17966"/>
                <wp:lineTo x="679" y="18053"/>
                <wp:lineTo x="604" y="18139"/>
                <wp:lineTo x="604" y="18226"/>
                <wp:lineTo x="604" y="18313"/>
                <wp:lineTo x="604" y="18399"/>
                <wp:lineTo x="604" y="18486"/>
                <wp:lineTo x="604" y="18573"/>
                <wp:lineTo x="604" y="18659"/>
                <wp:lineTo x="604" y="18746"/>
                <wp:lineTo x="604" y="18834"/>
                <wp:lineTo x="679" y="18921"/>
                <wp:lineTo x="2568" y="19007"/>
                <wp:lineTo x="2568" y="19094"/>
                <wp:lineTo x="2568" y="19181"/>
                <wp:lineTo x="679" y="19267"/>
                <wp:lineTo x="0" y="19354"/>
                <wp:lineTo x="0" y="19441"/>
                <wp:lineTo x="0" y="19527"/>
                <wp:lineTo x="0" y="19614"/>
                <wp:lineTo x="0" y="19701"/>
                <wp:lineTo x="0" y="19789"/>
                <wp:lineTo x="0" y="19875"/>
                <wp:lineTo x="0" y="19962"/>
                <wp:lineTo x="0" y="20049"/>
                <wp:lineTo x="0" y="20135"/>
                <wp:lineTo x="0" y="20222"/>
                <wp:lineTo x="0" y="20309"/>
                <wp:lineTo x="0" y="20395"/>
                <wp:lineTo x="0" y="20482"/>
                <wp:lineTo x="0" y="20569"/>
                <wp:lineTo x="0" y="20657"/>
                <wp:lineTo x="0" y="20743"/>
                <wp:lineTo x="0" y="20830"/>
                <wp:lineTo x="0" y="20917"/>
                <wp:lineTo x="0" y="21003"/>
                <wp:lineTo x="0" y="21090"/>
                <wp:lineTo x="0" y="21177"/>
                <wp:lineTo x="0" y="21263"/>
                <wp:lineTo x="75" y="21350"/>
                <wp:lineTo x="21448" y="21350"/>
                <wp:lineTo x="21448" y="21263"/>
                <wp:lineTo x="21448" y="21177"/>
                <wp:lineTo x="21448" y="21090"/>
                <wp:lineTo x="21448" y="21003"/>
                <wp:lineTo x="21448" y="20917"/>
                <wp:lineTo x="21448" y="20830"/>
                <wp:lineTo x="21448" y="20743"/>
                <wp:lineTo x="21448" y="20657"/>
                <wp:lineTo x="21448" y="20569"/>
                <wp:lineTo x="21448" y="20482"/>
                <wp:lineTo x="21448" y="20395"/>
                <wp:lineTo x="21448" y="20309"/>
                <wp:lineTo x="21448" y="20222"/>
                <wp:lineTo x="21448" y="20135"/>
                <wp:lineTo x="21448" y="20049"/>
                <wp:lineTo x="21448" y="19962"/>
                <wp:lineTo x="21448" y="19875"/>
                <wp:lineTo x="21448" y="19789"/>
                <wp:lineTo x="21448" y="19701"/>
                <wp:lineTo x="21448" y="19614"/>
                <wp:lineTo x="21448" y="19527"/>
                <wp:lineTo x="21448" y="19441"/>
                <wp:lineTo x="21448" y="19354"/>
                <wp:lineTo x="21448" y="19267"/>
                <wp:lineTo x="21448" y="19181"/>
                <wp:lineTo x="21448" y="19094"/>
                <wp:lineTo x="21448" y="19007"/>
                <wp:lineTo x="21448" y="18921"/>
                <wp:lineTo x="21448" y="18834"/>
                <wp:lineTo x="21448" y="18746"/>
                <wp:lineTo x="21448" y="18659"/>
                <wp:lineTo x="21448" y="18573"/>
                <wp:lineTo x="21448" y="18486"/>
                <wp:lineTo x="21448" y="18399"/>
                <wp:lineTo x="21448" y="18313"/>
                <wp:lineTo x="21448" y="18226"/>
                <wp:lineTo x="21448" y="18139"/>
                <wp:lineTo x="21448" y="18053"/>
                <wp:lineTo x="21448" y="17966"/>
                <wp:lineTo x="21448" y="17878"/>
                <wp:lineTo x="21448" y="17792"/>
                <wp:lineTo x="21448" y="17705"/>
                <wp:lineTo x="21448" y="17618"/>
                <wp:lineTo x="21448" y="17531"/>
                <wp:lineTo x="21448" y="17445"/>
                <wp:lineTo x="21448" y="17358"/>
                <wp:lineTo x="21448" y="17271"/>
                <wp:lineTo x="21448" y="17185"/>
                <wp:lineTo x="21448" y="17098"/>
                <wp:lineTo x="21448" y="17010"/>
                <wp:lineTo x="21448" y="16924"/>
                <wp:lineTo x="21448" y="16837"/>
                <wp:lineTo x="21448" y="16750"/>
                <wp:lineTo x="21448" y="16663"/>
                <wp:lineTo x="21448" y="16577"/>
                <wp:lineTo x="21448" y="16490"/>
                <wp:lineTo x="21448" y="16403"/>
                <wp:lineTo x="21448" y="16317"/>
                <wp:lineTo x="21448" y="16230"/>
                <wp:lineTo x="21448" y="16143"/>
                <wp:lineTo x="21448" y="16056"/>
                <wp:lineTo x="21448" y="15969"/>
                <wp:lineTo x="21448" y="15882"/>
                <wp:lineTo x="21448" y="15795"/>
                <wp:lineTo x="21448" y="15709"/>
                <wp:lineTo x="21448" y="15622"/>
                <wp:lineTo x="21448" y="15535"/>
                <wp:lineTo x="21448" y="15449"/>
                <wp:lineTo x="21448" y="15362"/>
                <wp:lineTo x="21448" y="15275"/>
                <wp:lineTo x="21448" y="15188"/>
                <wp:lineTo x="21448" y="15101"/>
                <wp:lineTo x="21448" y="15014"/>
                <wp:lineTo x="21448" y="14927"/>
                <wp:lineTo x="21448" y="14841"/>
                <wp:lineTo x="21448" y="14754"/>
                <wp:lineTo x="21448" y="14667"/>
                <wp:lineTo x="21448" y="14581"/>
                <wp:lineTo x="21448" y="14494"/>
                <wp:lineTo x="21448" y="14407"/>
                <wp:lineTo x="21373" y="14320"/>
                <wp:lineTo x="21373" y="14233"/>
                <wp:lineTo x="21448" y="14146"/>
                <wp:lineTo x="21448" y="14060"/>
                <wp:lineTo x="21448" y="13973"/>
                <wp:lineTo x="21448" y="13886"/>
                <wp:lineTo x="21373" y="13799"/>
                <wp:lineTo x="21373" y="13713"/>
                <wp:lineTo x="21373" y="13626"/>
                <wp:lineTo x="21373" y="13539"/>
                <wp:lineTo x="21373" y="13453"/>
                <wp:lineTo x="21448" y="13365"/>
                <wp:lineTo x="21448" y="13278"/>
                <wp:lineTo x="21448" y="13192"/>
                <wp:lineTo x="21373" y="13105"/>
                <wp:lineTo x="21448" y="13018"/>
                <wp:lineTo x="21448" y="12931"/>
                <wp:lineTo x="21448" y="12845"/>
                <wp:lineTo x="21448" y="12758"/>
                <wp:lineTo x="21448" y="12671"/>
                <wp:lineTo x="21448" y="12585"/>
                <wp:lineTo x="21373" y="12497"/>
                <wp:lineTo x="21373" y="12410"/>
                <wp:lineTo x="21448" y="12324"/>
                <wp:lineTo x="21448" y="12237"/>
                <wp:lineTo x="21448" y="12150"/>
                <wp:lineTo x="21448" y="12063"/>
                <wp:lineTo x="21448" y="11977"/>
                <wp:lineTo x="21448" y="11890"/>
                <wp:lineTo x="21448" y="11803"/>
                <wp:lineTo x="21448" y="11717"/>
                <wp:lineTo x="21448" y="11629"/>
                <wp:lineTo x="21373" y="11542"/>
                <wp:lineTo x="21373" y="11456"/>
                <wp:lineTo x="21373" y="11369"/>
                <wp:lineTo x="21373" y="11282"/>
                <wp:lineTo x="21373" y="11195"/>
                <wp:lineTo x="21373" y="11109"/>
                <wp:lineTo x="21373" y="11022"/>
                <wp:lineTo x="21373" y="10935"/>
                <wp:lineTo x="21373" y="10849"/>
                <wp:lineTo x="21373" y="10762"/>
                <wp:lineTo x="21373" y="10674"/>
                <wp:lineTo x="21373" y="10588"/>
                <wp:lineTo x="21373" y="10501"/>
                <wp:lineTo x="21373" y="10414"/>
                <wp:lineTo x="21373" y="10328"/>
                <wp:lineTo x="21373" y="10241"/>
                <wp:lineTo x="21373" y="10154"/>
                <wp:lineTo x="21373" y="10067"/>
                <wp:lineTo x="21373" y="9981"/>
                <wp:lineTo x="21373" y="9894"/>
                <wp:lineTo x="21373" y="9806"/>
                <wp:lineTo x="21373" y="9720"/>
                <wp:lineTo x="21373" y="9633"/>
                <wp:lineTo x="21373" y="9546"/>
                <wp:lineTo x="21373" y="9460"/>
                <wp:lineTo x="21373" y="9373"/>
                <wp:lineTo x="21373" y="9286"/>
                <wp:lineTo x="21373" y="9199"/>
                <wp:lineTo x="21373" y="9113"/>
                <wp:lineTo x="21373" y="9026"/>
                <wp:lineTo x="21373" y="8938"/>
                <wp:lineTo x="21373" y="8852"/>
                <wp:lineTo x="21373" y="8765"/>
                <wp:lineTo x="21373" y="8678"/>
                <wp:lineTo x="21373" y="8592"/>
                <wp:lineTo x="21373" y="8505"/>
                <wp:lineTo x="21373" y="8418"/>
                <wp:lineTo x="21373" y="8331"/>
                <wp:lineTo x="21373" y="8245"/>
                <wp:lineTo x="21448" y="8158"/>
                <wp:lineTo x="21448" y="8071"/>
                <wp:lineTo x="21448" y="7984"/>
                <wp:lineTo x="21448" y="7897"/>
                <wp:lineTo x="21373" y="7810"/>
                <wp:lineTo x="21373" y="7724"/>
                <wp:lineTo x="21373" y="7637"/>
                <wp:lineTo x="21448" y="7550"/>
                <wp:lineTo x="21448" y="7463"/>
                <wp:lineTo x="21373" y="7377"/>
                <wp:lineTo x="21373" y="7290"/>
                <wp:lineTo x="21448" y="7203"/>
                <wp:lineTo x="21448" y="7116"/>
                <wp:lineTo x="21448" y="7029"/>
                <wp:lineTo x="21448" y="6942"/>
                <wp:lineTo x="21448" y="6856"/>
                <wp:lineTo x="21373" y="6769"/>
                <wp:lineTo x="21373" y="6682"/>
                <wp:lineTo x="21373" y="6596"/>
                <wp:lineTo x="21373" y="6509"/>
                <wp:lineTo x="21373" y="6422"/>
                <wp:lineTo x="21373" y="6335"/>
                <wp:lineTo x="21373" y="6248"/>
                <wp:lineTo x="21373" y="6161"/>
                <wp:lineTo x="21373" y="6074"/>
                <wp:lineTo x="21373" y="5988"/>
                <wp:lineTo x="21373" y="5901"/>
                <wp:lineTo x="21373" y="5814"/>
                <wp:lineTo x="21373" y="5728"/>
                <wp:lineTo x="21373" y="5641"/>
                <wp:lineTo x="21373" y="5554"/>
                <wp:lineTo x="21373" y="5467"/>
                <wp:lineTo x="21373" y="5381"/>
                <wp:lineTo x="21373" y="5293"/>
                <wp:lineTo x="21373" y="5206"/>
                <wp:lineTo x="21373" y="5120"/>
                <wp:lineTo x="21373" y="5033"/>
                <wp:lineTo x="21373" y="4946"/>
                <wp:lineTo x="21373" y="4860"/>
                <wp:lineTo x="21373" y="4773"/>
                <wp:lineTo x="21373" y="4686"/>
                <wp:lineTo x="21373" y="4599"/>
                <wp:lineTo x="21373" y="4513"/>
                <wp:lineTo x="21373" y="4425"/>
                <wp:lineTo x="21373" y="4338"/>
                <wp:lineTo x="21373" y="4252"/>
                <wp:lineTo x="21373" y="4165"/>
                <wp:lineTo x="21373" y="4078"/>
                <wp:lineTo x="21373" y="3992"/>
                <wp:lineTo x="21373" y="3905"/>
                <wp:lineTo x="21373" y="3818"/>
                <wp:lineTo x="21373" y="3731"/>
                <wp:lineTo x="21373" y="3645"/>
                <wp:lineTo x="21373" y="3557"/>
                <wp:lineTo x="21373" y="3470"/>
                <wp:lineTo x="21373" y="3384"/>
                <wp:lineTo x="21373" y="3297"/>
                <wp:lineTo x="21373" y="3210"/>
                <wp:lineTo x="21373" y="3124"/>
                <wp:lineTo x="21373" y="3037"/>
                <wp:lineTo x="21373" y="2950"/>
                <wp:lineTo x="21373" y="2864"/>
                <wp:lineTo x="21373" y="2777"/>
                <wp:lineTo x="21373" y="2690"/>
                <wp:lineTo x="21373" y="2602"/>
                <wp:lineTo x="21373" y="2516"/>
                <wp:lineTo x="21373" y="2429"/>
                <wp:lineTo x="21373" y="2342"/>
                <wp:lineTo x="21373" y="2256"/>
                <wp:lineTo x="21373" y="2169"/>
                <wp:lineTo x="21373" y="2082"/>
                <wp:lineTo x="21373" y="1996"/>
                <wp:lineTo x="21373" y="1909"/>
                <wp:lineTo x="21448" y="1822"/>
                <wp:lineTo x="21448" y="1734"/>
                <wp:lineTo x="21448" y="1648"/>
                <wp:lineTo x="21448" y="1561"/>
                <wp:lineTo x="21448" y="1474"/>
                <wp:lineTo x="21448" y="1388"/>
                <wp:lineTo x="21373" y="1301"/>
                <wp:lineTo x="21373" y="1214"/>
                <wp:lineTo x="21373" y="1128"/>
                <wp:lineTo x="21373" y="1041"/>
                <wp:lineTo x="21448" y="954"/>
                <wp:lineTo x="21448" y="866"/>
                <wp:lineTo x="21373" y="780"/>
                <wp:lineTo x="21373" y="693"/>
                <wp:lineTo x="21448" y="606"/>
                <wp:lineTo x="21448" y="520"/>
                <wp:lineTo x="21448" y="433"/>
                <wp:lineTo x="21448" y="346"/>
                <wp:lineTo x="21448" y="260"/>
                <wp:lineTo x="21448" y="173"/>
                <wp:lineTo x="21448" y="86"/>
                <wp:lineTo x="452" y="86"/>
              </wp:wrapPolygon>
            </wp:wrapTight>
            <wp:docPr id="2"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3" descr=""/>
                    <pic:cNvPicPr>
                      <a:picLocks noChangeAspect="1" noChangeArrowheads="1"/>
                    </pic:cNvPicPr>
                  </pic:nvPicPr>
                  <pic:blipFill>
                    <a:blip r:embed="rId3"/>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cs="Times New Roman" w:ascii="Times New Roman" w:hAnsi="Times New Roman"/>
          <w:sz w:val="28"/>
          <w:szCs w:val="28"/>
        </w:rPr>
        <w:t>В</w:t>
      </w:r>
      <w:r>
        <w:rPr>
          <w:rFonts w:cs="Times New Roman" w:ascii="Times New Roman" w:hAnsi="Times New Roman"/>
          <w:sz w:val="28"/>
          <w:szCs w:val="28"/>
        </w:rPr>
        <w:t xml:space="preserve"> ролевых играх, игрок обычно направляет группу героев на серию заданий. Геймплей вращается вокруг постепенного повышения способностей  и силы персонажа.  Классическими  РПГ являются </w:t>
      </w:r>
      <w:r>
        <w:rPr>
          <w:rFonts w:cs="Times New Roman" w:ascii="Times New Roman" w:hAnsi="Times New Roman"/>
          <w:sz w:val="28"/>
          <w:szCs w:val="28"/>
          <w:lang w:val="en-US"/>
        </w:rPr>
        <w:t>Ultima</w:t>
      </w:r>
      <w:r>
        <w:rPr>
          <w:rFonts w:cs="Times New Roman" w:ascii="Times New Roman" w:hAnsi="Times New Roman"/>
          <w:sz w:val="28"/>
          <w:szCs w:val="28"/>
        </w:rPr>
        <w:t xml:space="preserve">, Меч и Магия, и </w:t>
      </w:r>
      <w:r>
        <w:rPr>
          <w:rFonts w:cs="Times New Roman" w:ascii="Times New Roman" w:hAnsi="Times New Roman"/>
          <w:sz w:val="28"/>
          <w:szCs w:val="28"/>
          <w:lang w:val="en-US"/>
        </w:rPr>
        <w:t>Final</w:t>
      </w:r>
      <w:r>
        <w:rPr>
          <w:rFonts w:cs="Times New Roman" w:ascii="Times New Roman" w:hAnsi="Times New Roman"/>
          <w:sz w:val="28"/>
          <w:szCs w:val="28"/>
        </w:rPr>
        <w:t xml:space="preserve"> </w:t>
      </w:r>
      <w:r>
        <w:rPr>
          <w:rFonts w:cs="Times New Roman" w:ascii="Times New Roman" w:hAnsi="Times New Roman"/>
          <w:sz w:val="28"/>
          <w:szCs w:val="28"/>
          <w:lang w:val="en-US"/>
        </w:rPr>
        <w:t>Fantasy</w:t>
      </w:r>
      <w:r>
        <w:rPr>
          <w:rFonts w:cs="Times New Roman" w:ascii="Times New Roman" w:hAnsi="Times New Roman"/>
          <w:sz w:val="28"/>
          <w:szCs w:val="28"/>
        </w:rPr>
        <w:t xml:space="preserve"> (Рис. 2.1.2.)  Подобно приключенческим играм,  действие РПГ происходит в огромном мире где постепенно разворачивается какая-то история. Сражение является важным элементом, с помощью которого герои обретают силу, опыт и деньги, чтобы купить                 новую экипировку.</w:t>
      </w:r>
    </w:p>
    <w:p>
      <w:pPr>
        <w:pStyle w:val="Normal"/>
        <w:spacing w:lineRule="auto" w:line="360" w:before="0" w:after="0"/>
        <w:ind w:left="6372" w:firstLine="708"/>
        <w:jc w:val="both"/>
        <w:rPr>
          <w:rFonts w:ascii="Times New Roman" w:hAnsi="Times New Roman" w:cs="Times New Roman"/>
          <w:sz w:val="28"/>
          <w:szCs w:val="28"/>
        </w:rPr>
      </w:pPr>
      <w:r>
        <w:rPr>
          <w:rFonts w:cs="Times New Roman" w:ascii="Times New Roman" w:hAnsi="Times New Roman"/>
          <w:sz w:val="28"/>
          <w:szCs w:val="28"/>
        </w:rPr>
        <w:t>Рис. 2.1.2.</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Стратегиии</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Стратегии требуют, от игрока  управлять ограниченным набором ресурсов для достижения предопределенных целей. Это управление ресурсами часто подразумевает принятие решений,  например, игрок должен постоянно поддерживать баланс между видами  юнитов, чтобы  собрать, как много больше  ресурсов, чтобы иметь возможность осуществлять нападение, оборону и развитие. (Рис 2.1.3).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Старые игры, стратегии были  как правило, пошаговыми. Игрок может тратить  любое время</w:t>
      </w:r>
      <w:r>
        <w:drawing>
          <wp:anchor behindDoc="1" distT="0" distB="0" distL="114300" distR="114300" simplePos="0" locked="0" layoutInCell="1" allowOverlap="1" relativeHeight="4">
            <wp:simplePos x="0" y="0"/>
            <wp:positionH relativeFrom="column">
              <wp:posOffset>1958340</wp:posOffset>
            </wp:positionH>
            <wp:positionV relativeFrom="paragraph">
              <wp:posOffset>613410</wp:posOffset>
            </wp:positionV>
            <wp:extent cx="4181475" cy="3028950"/>
            <wp:effectExtent l="0" t="0" r="0" b="0"/>
            <wp:wrapTight wrapText="bothSides">
              <wp:wrapPolygon edited="0">
                <wp:start x="0" y="66"/>
                <wp:lineTo x="0" y="134"/>
                <wp:lineTo x="0" y="202"/>
                <wp:lineTo x="0" y="270"/>
                <wp:lineTo x="0" y="338"/>
                <wp:lineTo x="0" y="406"/>
                <wp:lineTo x="0" y="473"/>
                <wp:lineTo x="0" y="541"/>
                <wp:lineTo x="0" y="609"/>
                <wp:lineTo x="0" y="677"/>
                <wp:lineTo x="0" y="745"/>
                <wp:lineTo x="0" y="813"/>
                <wp:lineTo x="0" y="880"/>
                <wp:lineTo x="0" y="947"/>
                <wp:lineTo x="0" y="1015"/>
                <wp:lineTo x="0" y="1083"/>
                <wp:lineTo x="0" y="1151"/>
                <wp:lineTo x="0" y="1219"/>
                <wp:lineTo x="0" y="1287"/>
                <wp:lineTo x="0" y="1354"/>
                <wp:lineTo x="0" y="1422"/>
                <wp:lineTo x="0" y="1490"/>
                <wp:lineTo x="0" y="1558"/>
                <wp:lineTo x="0" y="1626"/>
                <wp:lineTo x="0" y="1694"/>
                <wp:lineTo x="0" y="1761"/>
                <wp:lineTo x="0" y="1828"/>
                <wp:lineTo x="0" y="1896"/>
                <wp:lineTo x="0" y="1964"/>
                <wp:lineTo x="0" y="2032"/>
                <wp:lineTo x="0" y="2100"/>
                <wp:lineTo x="0" y="2168"/>
                <wp:lineTo x="0" y="2235"/>
                <wp:lineTo x="0" y="2303"/>
                <wp:lineTo x="0" y="2371"/>
                <wp:lineTo x="0" y="2439"/>
                <wp:lineTo x="0" y="2507"/>
                <wp:lineTo x="0" y="2575"/>
                <wp:lineTo x="0" y="2642"/>
                <wp:lineTo x="0" y="2709"/>
                <wp:lineTo x="0" y="2777"/>
                <wp:lineTo x="0" y="2845"/>
                <wp:lineTo x="0" y="2913"/>
                <wp:lineTo x="0" y="2981"/>
                <wp:lineTo x="0" y="3049"/>
                <wp:lineTo x="0" y="3116"/>
                <wp:lineTo x="0" y="3184"/>
                <wp:lineTo x="0" y="3252"/>
                <wp:lineTo x="0" y="3320"/>
                <wp:lineTo x="0" y="3388"/>
                <wp:lineTo x="0" y="3456"/>
                <wp:lineTo x="0" y="3523"/>
                <wp:lineTo x="0" y="3591"/>
                <wp:lineTo x="0" y="3658"/>
                <wp:lineTo x="0" y="3726"/>
                <wp:lineTo x="0" y="3794"/>
                <wp:lineTo x="0" y="3862"/>
                <wp:lineTo x="0" y="3930"/>
                <wp:lineTo x="0" y="3997"/>
                <wp:lineTo x="0" y="4065"/>
                <wp:lineTo x="0" y="4133"/>
                <wp:lineTo x="0" y="4201"/>
                <wp:lineTo x="0" y="4269"/>
                <wp:lineTo x="0" y="4337"/>
                <wp:lineTo x="0" y="4404"/>
                <wp:lineTo x="0" y="4472"/>
                <wp:lineTo x="0" y="4539"/>
                <wp:lineTo x="0" y="4607"/>
                <wp:lineTo x="0" y="4675"/>
                <wp:lineTo x="0" y="4743"/>
                <wp:lineTo x="0" y="4811"/>
                <wp:lineTo x="0" y="4878"/>
                <wp:lineTo x="0" y="4946"/>
                <wp:lineTo x="0" y="5014"/>
                <wp:lineTo x="0" y="5082"/>
                <wp:lineTo x="0" y="5150"/>
                <wp:lineTo x="0" y="5218"/>
                <wp:lineTo x="0" y="5285"/>
                <wp:lineTo x="0" y="5353"/>
                <wp:lineTo x="0" y="5420"/>
                <wp:lineTo x="0" y="5488"/>
                <wp:lineTo x="0" y="5556"/>
                <wp:lineTo x="0" y="5624"/>
                <wp:lineTo x="0" y="5692"/>
                <wp:lineTo x="0" y="5759"/>
                <wp:lineTo x="0" y="5827"/>
                <wp:lineTo x="0" y="5895"/>
                <wp:lineTo x="0" y="5963"/>
                <wp:lineTo x="0" y="6031"/>
                <wp:lineTo x="0" y="6099"/>
                <wp:lineTo x="0" y="6166"/>
                <wp:lineTo x="0" y="6234"/>
                <wp:lineTo x="0" y="6301"/>
                <wp:lineTo x="0" y="6369"/>
                <wp:lineTo x="0" y="6437"/>
                <wp:lineTo x="0" y="6505"/>
                <wp:lineTo x="0" y="6573"/>
                <wp:lineTo x="0" y="6640"/>
                <wp:lineTo x="0" y="6708"/>
                <wp:lineTo x="0" y="6776"/>
                <wp:lineTo x="0" y="6844"/>
                <wp:lineTo x="0" y="6912"/>
                <wp:lineTo x="0" y="6980"/>
                <wp:lineTo x="0" y="7047"/>
                <wp:lineTo x="0" y="7115"/>
                <wp:lineTo x="0" y="7183"/>
                <wp:lineTo x="0" y="7250"/>
                <wp:lineTo x="0" y="7318"/>
                <wp:lineTo x="0" y="7386"/>
                <wp:lineTo x="0" y="7454"/>
                <wp:lineTo x="0" y="7521"/>
                <wp:lineTo x="0" y="7589"/>
                <wp:lineTo x="0" y="7657"/>
                <wp:lineTo x="0" y="7725"/>
                <wp:lineTo x="0" y="7793"/>
                <wp:lineTo x="0" y="7861"/>
                <wp:lineTo x="0" y="7928"/>
                <wp:lineTo x="0" y="7996"/>
                <wp:lineTo x="0" y="8064"/>
                <wp:lineTo x="0" y="8131"/>
                <wp:lineTo x="0" y="8199"/>
                <wp:lineTo x="0" y="8267"/>
                <wp:lineTo x="0" y="8335"/>
                <wp:lineTo x="0" y="8402"/>
                <wp:lineTo x="0" y="8470"/>
                <wp:lineTo x="0" y="8538"/>
                <wp:lineTo x="0" y="8606"/>
                <wp:lineTo x="0" y="8674"/>
                <wp:lineTo x="0" y="8742"/>
                <wp:lineTo x="0" y="8809"/>
                <wp:lineTo x="0" y="8877"/>
                <wp:lineTo x="0" y="8945"/>
                <wp:lineTo x="0" y="9012"/>
                <wp:lineTo x="0" y="9080"/>
                <wp:lineTo x="0" y="9148"/>
                <wp:lineTo x="0" y="9216"/>
                <wp:lineTo x="0" y="9283"/>
                <wp:lineTo x="0" y="9351"/>
                <wp:lineTo x="0" y="9419"/>
                <wp:lineTo x="0" y="9487"/>
                <wp:lineTo x="0" y="9555"/>
                <wp:lineTo x="0" y="9623"/>
                <wp:lineTo x="0" y="9690"/>
                <wp:lineTo x="0" y="9758"/>
                <wp:lineTo x="0" y="9826"/>
                <wp:lineTo x="0" y="9893"/>
                <wp:lineTo x="0" y="9961"/>
                <wp:lineTo x="0" y="10029"/>
                <wp:lineTo x="0" y="10097"/>
                <wp:lineTo x="0" y="10164"/>
                <wp:lineTo x="0" y="10232"/>
                <wp:lineTo x="0" y="10300"/>
                <wp:lineTo x="0" y="10368"/>
                <wp:lineTo x="0" y="10436"/>
                <wp:lineTo x="0" y="10504"/>
                <wp:lineTo x="0" y="10571"/>
                <wp:lineTo x="0" y="10639"/>
                <wp:lineTo x="0" y="10707"/>
                <wp:lineTo x="0" y="10775"/>
                <wp:lineTo x="0" y="10842"/>
                <wp:lineTo x="0" y="10910"/>
                <wp:lineTo x="0" y="10978"/>
                <wp:lineTo x="0" y="11045"/>
                <wp:lineTo x="0" y="11113"/>
                <wp:lineTo x="0" y="11181"/>
                <wp:lineTo x="0" y="11249"/>
                <wp:lineTo x="0" y="11317"/>
                <wp:lineTo x="0" y="11385"/>
                <wp:lineTo x="0" y="11452"/>
                <wp:lineTo x="0" y="11520"/>
                <wp:lineTo x="0" y="11588"/>
                <wp:lineTo x="0" y="11656"/>
                <wp:lineTo x="0" y="11723"/>
                <wp:lineTo x="0" y="11791"/>
                <wp:lineTo x="0" y="11859"/>
                <wp:lineTo x="0" y="11926"/>
                <wp:lineTo x="0" y="11994"/>
                <wp:lineTo x="0" y="12062"/>
                <wp:lineTo x="0" y="12130"/>
                <wp:lineTo x="0" y="12198"/>
                <wp:lineTo x="0" y="12266"/>
                <wp:lineTo x="0" y="12333"/>
                <wp:lineTo x="0" y="12401"/>
                <wp:lineTo x="0" y="12469"/>
                <wp:lineTo x="0" y="12537"/>
                <wp:lineTo x="0" y="12604"/>
                <wp:lineTo x="0" y="12672"/>
                <wp:lineTo x="0" y="12740"/>
                <wp:lineTo x="0" y="12807"/>
                <wp:lineTo x="0" y="12875"/>
                <wp:lineTo x="0" y="12943"/>
                <wp:lineTo x="0" y="13011"/>
                <wp:lineTo x="0" y="13079"/>
                <wp:lineTo x="0" y="13147"/>
                <wp:lineTo x="0" y="13214"/>
                <wp:lineTo x="0" y="13282"/>
                <wp:lineTo x="0" y="13350"/>
                <wp:lineTo x="0" y="13418"/>
                <wp:lineTo x="0" y="13485"/>
                <wp:lineTo x="0" y="13553"/>
                <wp:lineTo x="0" y="13621"/>
                <wp:lineTo x="0" y="13688"/>
                <wp:lineTo x="0" y="13756"/>
                <wp:lineTo x="0" y="13824"/>
                <wp:lineTo x="0" y="13892"/>
                <wp:lineTo x="0" y="13960"/>
                <wp:lineTo x="0" y="14028"/>
                <wp:lineTo x="0" y="14095"/>
                <wp:lineTo x="0" y="14163"/>
                <wp:lineTo x="0" y="14231"/>
                <wp:lineTo x="0" y="14299"/>
                <wp:lineTo x="0" y="14367"/>
                <wp:lineTo x="0" y="14434"/>
                <wp:lineTo x="0" y="14502"/>
                <wp:lineTo x="0" y="14569"/>
                <wp:lineTo x="0" y="14637"/>
                <wp:lineTo x="0" y="14705"/>
                <wp:lineTo x="0" y="14773"/>
                <wp:lineTo x="0" y="14841"/>
                <wp:lineTo x="0" y="14909"/>
                <wp:lineTo x="0" y="14976"/>
                <wp:lineTo x="0" y="15044"/>
                <wp:lineTo x="0" y="15112"/>
                <wp:lineTo x="0" y="15180"/>
                <wp:lineTo x="0" y="15248"/>
                <wp:lineTo x="0" y="15315"/>
                <wp:lineTo x="0" y="15383"/>
                <wp:lineTo x="0" y="15450"/>
                <wp:lineTo x="0" y="15518"/>
                <wp:lineTo x="0" y="15586"/>
                <wp:lineTo x="0" y="15654"/>
                <wp:lineTo x="0" y="15722"/>
                <wp:lineTo x="0" y="15790"/>
                <wp:lineTo x="0" y="15857"/>
                <wp:lineTo x="0" y="15925"/>
                <wp:lineTo x="0" y="15993"/>
                <wp:lineTo x="0" y="16061"/>
                <wp:lineTo x="0" y="16129"/>
                <wp:lineTo x="0" y="16196"/>
                <wp:lineTo x="0" y="16264"/>
                <wp:lineTo x="0" y="16331"/>
                <wp:lineTo x="0" y="16399"/>
                <wp:lineTo x="0" y="16467"/>
                <wp:lineTo x="0" y="16535"/>
                <wp:lineTo x="0" y="16603"/>
                <wp:lineTo x="0" y="16671"/>
                <wp:lineTo x="0" y="16738"/>
                <wp:lineTo x="0" y="16806"/>
                <wp:lineTo x="0" y="16874"/>
                <wp:lineTo x="0" y="16942"/>
                <wp:lineTo x="0" y="17010"/>
                <wp:lineTo x="0" y="17077"/>
                <wp:lineTo x="0" y="17145"/>
                <wp:lineTo x="0" y="17212"/>
                <wp:lineTo x="0" y="17280"/>
                <wp:lineTo x="0" y="17348"/>
                <wp:lineTo x="0" y="17416"/>
                <wp:lineTo x="0" y="17484"/>
                <wp:lineTo x="0" y="17552"/>
                <wp:lineTo x="0" y="17619"/>
                <wp:lineTo x="0" y="17687"/>
                <wp:lineTo x="0" y="17755"/>
                <wp:lineTo x="0" y="17823"/>
                <wp:lineTo x="0" y="17891"/>
                <wp:lineTo x="0" y="17959"/>
                <wp:lineTo x="0" y="18026"/>
                <wp:lineTo x="0" y="18093"/>
                <wp:lineTo x="0" y="18161"/>
                <wp:lineTo x="0" y="18229"/>
                <wp:lineTo x="0" y="18297"/>
                <wp:lineTo x="0" y="18365"/>
                <wp:lineTo x="0" y="18433"/>
                <wp:lineTo x="0" y="18500"/>
                <wp:lineTo x="0" y="18568"/>
                <wp:lineTo x="0" y="18636"/>
                <wp:lineTo x="0" y="18704"/>
                <wp:lineTo x="0" y="18772"/>
                <wp:lineTo x="0" y="18840"/>
                <wp:lineTo x="0" y="18907"/>
                <wp:lineTo x="0" y="18974"/>
                <wp:lineTo x="0" y="19042"/>
                <wp:lineTo x="0" y="19110"/>
                <wp:lineTo x="0" y="19178"/>
                <wp:lineTo x="0" y="19246"/>
                <wp:lineTo x="0" y="19314"/>
                <wp:lineTo x="0" y="19381"/>
                <wp:lineTo x="0" y="19449"/>
                <wp:lineTo x="0" y="19517"/>
                <wp:lineTo x="0" y="19585"/>
                <wp:lineTo x="0" y="19653"/>
                <wp:lineTo x="0" y="19721"/>
                <wp:lineTo x="0" y="19788"/>
                <wp:lineTo x="0" y="19855"/>
                <wp:lineTo x="0" y="19923"/>
                <wp:lineTo x="0" y="19991"/>
                <wp:lineTo x="0" y="20059"/>
                <wp:lineTo x="0" y="20127"/>
                <wp:lineTo x="0" y="20195"/>
                <wp:lineTo x="0" y="20262"/>
                <wp:lineTo x="0" y="20330"/>
                <wp:lineTo x="0" y="20398"/>
                <wp:lineTo x="0" y="20466"/>
                <wp:lineTo x="0" y="20534"/>
                <wp:lineTo x="0" y="20602"/>
                <wp:lineTo x="0" y="20669"/>
                <wp:lineTo x="0" y="20736"/>
                <wp:lineTo x="0" y="20804"/>
                <wp:lineTo x="0" y="20872"/>
                <wp:lineTo x="0" y="20940"/>
                <wp:lineTo x="0" y="21008"/>
                <wp:lineTo x="0" y="21076"/>
                <wp:lineTo x="0" y="21143"/>
                <wp:lineTo x="0" y="21211"/>
                <wp:lineTo x="0" y="21279"/>
                <wp:lineTo x="0" y="21347"/>
                <wp:lineTo x="21500" y="21347"/>
                <wp:lineTo x="21500" y="21279"/>
                <wp:lineTo x="21500" y="21211"/>
                <wp:lineTo x="21500" y="21143"/>
                <wp:lineTo x="21500" y="21076"/>
                <wp:lineTo x="21500" y="21008"/>
                <wp:lineTo x="21500" y="20940"/>
                <wp:lineTo x="21500" y="20872"/>
                <wp:lineTo x="21500" y="20804"/>
                <wp:lineTo x="21500" y="20736"/>
                <wp:lineTo x="21500" y="20669"/>
                <wp:lineTo x="21500" y="20602"/>
                <wp:lineTo x="21500" y="20534"/>
                <wp:lineTo x="21500" y="20466"/>
                <wp:lineTo x="21500" y="20398"/>
                <wp:lineTo x="21500" y="20330"/>
                <wp:lineTo x="21500" y="20262"/>
                <wp:lineTo x="21500" y="20195"/>
                <wp:lineTo x="21500" y="20127"/>
                <wp:lineTo x="21500" y="20059"/>
                <wp:lineTo x="21500" y="19991"/>
                <wp:lineTo x="21500" y="19923"/>
                <wp:lineTo x="21500" y="19855"/>
                <wp:lineTo x="21500" y="19788"/>
                <wp:lineTo x="21500" y="19721"/>
                <wp:lineTo x="21500" y="19653"/>
                <wp:lineTo x="21500" y="19585"/>
                <wp:lineTo x="21500" y="19517"/>
                <wp:lineTo x="21500" y="19449"/>
                <wp:lineTo x="21500" y="19381"/>
                <wp:lineTo x="21500" y="19314"/>
                <wp:lineTo x="21500" y="19246"/>
                <wp:lineTo x="21500" y="19178"/>
                <wp:lineTo x="21500" y="19110"/>
                <wp:lineTo x="21500" y="19042"/>
                <wp:lineTo x="21500" y="18974"/>
                <wp:lineTo x="21500" y="18907"/>
                <wp:lineTo x="21500" y="18840"/>
                <wp:lineTo x="21500" y="18772"/>
                <wp:lineTo x="21500" y="18704"/>
                <wp:lineTo x="21500" y="18636"/>
                <wp:lineTo x="21500" y="18568"/>
                <wp:lineTo x="21500" y="18500"/>
                <wp:lineTo x="21500" y="18433"/>
                <wp:lineTo x="21500" y="18365"/>
                <wp:lineTo x="21500" y="18297"/>
                <wp:lineTo x="21500" y="18229"/>
                <wp:lineTo x="21500" y="18161"/>
                <wp:lineTo x="21500" y="18093"/>
                <wp:lineTo x="21500" y="18026"/>
                <wp:lineTo x="21500" y="17959"/>
                <wp:lineTo x="21500" y="17891"/>
                <wp:lineTo x="21500" y="17823"/>
                <wp:lineTo x="21500" y="17755"/>
                <wp:lineTo x="21500" y="17687"/>
                <wp:lineTo x="21500" y="17619"/>
                <wp:lineTo x="21500" y="17552"/>
                <wp:lineTo x="21500" y="17484"/>
                <wp:lineTo x="21500" y="17416"/>
                <wp:lineTo x="21500" y="17348"/>
                <wp:lineTo x="21500" y="17280"/>
                <wp:lineTo x="21500" y="17212"/>
                <wp:lineTo x="21500" y="17145"/>
                <wp:lineTo x="21500" y="17077"/>
                <wp:lineTo x="21500" y="17010"/>
                <wp:lineTo x="21500" y="16942"/>
                <wp:lineTo x="21500" y="16874"/>
                <wp:lineTo x="21500" y="16806"/>
                <wp:lineTo x="21500" y="16738"/>
                <wp:lineTo x="21500" y="16671"/>
                <wp:lineTo x="21500" y="16603"/>
                <wp:lineTo x="21500" y="16535"/>
                <wp:lineTo x="21500" y="16467"/>
                <wp:lineTo x="21500" y="16399"/>
                <wp:lineTo x="21500" y="16331"/>
                <wp:lineTo x="21500" y="16264"/>
                <wp:lineTo x="21500" y="16196"/>
                <wp:lineTo x="21500" y="16129"/>
                <wp:lineTo x="21500" y="16061"/>
                <wp:lineTo x="21500" y="15993"/>
                <wp:lineTo x="21500" y="15925"/>
                <wp:lineTo x="21500" y="15857"/>
                <wp:lineTo x="21500" y="15790"/>
                <wp:lineTo x="21500" y="15722"/>
                <wp:lineTo x="21500" y="15654"/>
                <wp:lineTo x="21500" y="15586"/>
                <wp:lineTo x="21500" y="15518"/>
                <wp:lineTo x="21500" y="15450"/>
                <wp:lineTo x="21500" y="15383"/>
                <wp:lineTo x="21500" y="15315"/>
                <wp:lineTo x="21500" y="15248"/>
                <wp:lineTo x="21500" y="15180"/>
                <wp:lineTo x="21500" y="15112"/>
                <wp:lineTo x="21500" y="15044"/>
                <wp:lineTo x="21500" y="14976"/>
                <wp:lineTo x="21500" y="14909"/>
                <wp:lineTo x="21500" y="14841"/>
                <wp:lineTo x="21500" y="14773"/>
                <wp:lineTo x="21500" y="14705"/>
                <wp:lineTo x="21500" y="14637"/>
                <wp:lineTo x="21500" y="14569"/>
                <wp:lineTo x="21500" y="14502"/>
                <wp:lineTo x="21500" y="14434"/>
                <wp:lineTo x="21500" y="14367"/>
                <wp:lineTo x="21500" y="14299"/>
                <wp:lineTo x="21500" y="14231"/>
                <wp:lineTo x="21500" y="14163"/>
                <wp:lineTo x="21500" y="14095"/>
                <wp:lineTo x="21500" y="14028"/>
                <wp:lineTo x="21500" y="13960"/>
                <wp:lineTo x="21500" y="13892"/>
                <wp:lineTo x="21500" y="13824"/>
                <wp:lineTo x="21500" y="13756"/>
                <wp:lineTo x="21500" y="13688"/>
                <wp:lineTo x="21500" y="13621"/>
                <wp:lineTo x="21500" y="13553"/>
                <wp:lineTo x="21500" y="13485"/>
                <wp:lineTo x="21500" y="13418"/>
                <wp:lineTo x="21500" y="13350"/>
                <wp:lineTo x="21500" y="13282"/>
                <wp:lineTo x="21500" y="13214"/>
                <wp:lineTo x="21500" y="13147"/>
                <wp:lineTo x="21500" y="13079"/>
                <wp:lineTo x="21500" y="13011"/>
                <wp:lineTo x="21500" y="12943"/>
                <wp:lineTo x="21500" y="12875"/>
                <wp:lineTo x="21500" y="12807"/>
                <wp:lineTo x="21500" y="12740"/>
                <wp:lineTo x="21500" y="12672"/>
                <wp:lineTo x="21500" y="12604"/>
                <wp:lineTo x="21500" y="12537"/>
                <wp:lineTo x="21500" y="12469"/>
                <wp:lineTo x="21500" y="12401"/>
                <wp:lineTo x="21500" y="12333"/>
                <wp:lineTo x="21500" y="12266"/>
                <wp:lineTo x="21500" y="12198"/>
                <wp:lineTo x="21500" y="12130"/>
                <wp:lineTo x="21500" y="12062"/>
                <wp:lineTo x="21500" y="11994"/>
                <wp:lineTo x="21500" y="11926"/>
                <wp:lineTo x="21500" y="11859"/>
                <wp:lineTo x="21500" y="11791"/>
                <wp:lineTo x="21500" y="11723"/>
                <wp:lineTo x="21500" y="11656"/>
                <wp:lineTo x="21500" y="11588"/>
                <wp:lineTo x="21500" y="11520"/>
                <wp:lineTo x="21500" y="11452"/>
                <wp:lineTo x="21500" y="11385"/>
                <wp:lineTo x="21500" y="11317"/>
                <wp:lineTo x="21500" y="11249"/>
                <wp:lineTo x="21500" y="11181"/>
                <wp:lineTo x="21500" y="11113"/>
                <wp:lineTo x="21500" y="11045"/>
                <wp:lineTo x="21500" y="10978"/>
                <wp:lineTo x="21500" y="10910"/>
                <wp:lineTo x="21500" y="10842"/>
                <wp:lineTo x="21500" y="10775"/>
                <wp:lineTo x="21500" y="10707"/>
                <wp:lineTo x="21500" y="10639"/>
                <wp:lineTo x="21500" y="10571"/>
                <wp:lineTo x="21500" y="10504"/>
                <wp:lineTo x="21500" y="10436"/>
                <wp:lineTo x="21500" y="10368"/>
                <wp:lineTo x="21500" y="10300"/>
                <wp:lineTo x="21500" y="10232"/>
                <wp:lineTo x="21500" y="10164"/>
                <wp:lineTo x="21500" y="10097"/>
                <wp:lineTo x="21500" y="10029"/>
                <wp:lineTo x="21500" y="9961"/>
                <wp:lineTo x="21500" y="9893"/>
                <wp:lineTo x="21500" y="9826"/>
                <wp:lineTo x="21500" y="9758"/>
                <wp:lineTo x="21500" y="9690"/>
                <wp:lineTo x="21500" y="9623"/>
                <wp:lineTo x="21500" y="9555"/>
                <wp:lineTo x="21500" y="9487"/>
                <wp:lineTo x="21500" y="9419"/>
                <wp:lineTo x="21500" y="9351"/>
                <wp:lineTo x="21500" y="9283"/>
                <wp:lineTo x="21500" y="9216"/>
                <wp:lineTo x="21500" y="9148"/>
                <wp:lineTo x="21500" y="9080"/>
                <wp:lineTo x="21500" y="9012"/>
                <wp:lineTo x="21500" y="8945"/>
                <wp:lineTo x="21500" y="8877"/>
                <wp:lineTo x="21500" y="8809"/>
                <wp:lineTo x="21500" y="8742"/>
                <wp:lineTo x="21500" y="8674"/>
                <wp:lineTo x="21500" y="8606"/>
                <wp:lineTo x="21500" y="8538"/>
                <wp:lineTo x="21500" y="8470"/>
                <wp:lineTo x="21500" y="8402"/>
                <wp:lineTo x="21500" y="8335"/>
                <wp:lineTo x="21500" y="8267"/>
                <wp:lineTo x="21500" y="8199"/>
                <wp:lineTo x="21500" y="8131"/>
                <wp:lineTo x="21500" y="8064"/>
                <wp:lineTo x="21500" y="7996"/>
                <wp:lineTo x="21500" y="7928"/>
                <wp:lineTo x="21500" y="7861"/>
                <wp:lineTo x="21500" y="7793"/>
                <wp:lineTo x="21500" y="7725"/>
                <wp:lineTo x="21500" y="7657"/>
                <wp:lineTo x="21500" y="7589"/>
                <wp:lineTo x="21500" y="7521"/>
                <wp:lineTo x="21500" y="7454"/>
                <wp:lineTo x="21500" y="7386"/>
                <wp:lineTo x="21500" y="7318"/>
                <wp:lineTo x="21500" y="7250"/>
                <wp:lineTo x="21500" y="7183"/>
                <wp:lineTo x="21500" y="7115"/>
                <wp:lineTo x="21500" y="7047"/>
                <wp:lineTo x="21500" y="6980"/>
                <wp:lineTo x="21500" y="6912"/>
                <wp:lineTo x="21500" y="6844"/>
                <wp:lineTo x="21500" y="6776"/>
                <wp:lineTo x="21500" y="6708"/>
                <wp:lineTo x="21500" y="6640"/>
                <wp:lineTo x="21500" y="6573"/>
                <wp:lineTo x="21500" y="6505"/>
                <wp:lineTo x="21500" y="6437"/>
                <wp:lineTo x="21500" y="6369"/>
                <wp:lineTo x="21500" y="6301"/>
                <wp:lineTo x="21500" y="6234"/>
                <wp:lineTo x="21500" y="6166"/>
                <wp:lineTo x="21500" y="6099"/>
                <wp:lineTo x="21500" y="6031"/>
                <wp:lineTo x="21500" y="5963"/>
                <wp:lineTo x="21500" y="5895"/>
                <wp:lineTo x="21500" y="5827"/>
                <wp:lineTo x="21500" y="5759"/>
                <wp:lineTo x="21500" y="5692"/>
                <wp:lineTo x="21500" y="5624"/>
                <wp:lineTo x="21500" y="5556"/>
                <wp:lineTo x="21500" y="5488"/>
                <wp:lineTo x="21500" y="5420"/>
                <wp:lineTo x="21500" y="5353"/>
                <wp:lineTo x="21500" y="5285"/>
                <wp:lineTo x="21500" y="5218"/>
                <wp:lineTo x="21500" y="5150"/>
                <wp:lineTo x="21500" y="5082"/>
                <wp:lineTo x="21500" y="5014"/>
                <wp:lineTo x="21500" y="4946"/>
                <wp:lineTo x="21500" y="4878"/>
                <wp:lineTo x="21500" y="4811"/>
                <wp:lineTo x="21500" y="4743"/>
                <wp:lineTo x="21500" y="4675"/>
                <wp:lineTo x="21500" y="4607"/>
                <wp:lineTo x="21500" y="4539"/>
                <wp:lineTo x="21500" y="4472"/>
                <wp:lineTo x="21500" y="4404"/>
                <wp:lineTo x="21500" y="4337"/>
                <wp:lineTo x="21500" y="4269"/>
                <wp:lineTo x="21500" y="4201"/>
                <wp:lineTo x="21500" y="4133"/>
                <wp:lineTo x="21500" y="4065"/>
                <wp:lineTo x="21500" y="3997"/>
                <wp:lineTo x="21500" y="3930"/>
                <wp:lineTo x="21500" y="3862"/>
                <wp:lineTo x="21500" y="3794"/>
                <wp:lineTo x="21500" y="3726"/>
                <wp:lineTo x="21500" y="3658"/>
                <wp:lineTo x="21500" y="3591"/>
                <wp:lineTo x="21500" y="3523"/>
                <wp:lineTo x="21500" y="3456"/>
                <wp:lineTo x="21500" y="3388"/>
                <wp:lineTo x="21500" y="3320"/>
                <wp:lineTo x="21500" y="3252"/>
                <wp:lineTo x="21500" y="3184"/>
                <wp:lineTo x="21500" y="3116"/>
                <wp:lineTo x="21500" y="3049"/>
                <wp:lineTo x="21500" y="2981"/>
                <wp:lineTo x="21500" y="2913"/>
                <wp:lineTo x="21500" y="2845"/>
                <wp:lineTo x="21500" y="2777"/>
                <wp:lineTo x="21500" y="2709"/>
                <wp:lineTo x="21500" y="2642"/>
                <wp:lineTo x="21500" y="2575"/>
                <wp:lineTo x="21500" y="2507"/>
                <wp:lineTo x="21500" y="2439"/>
                <wp:lineTo x="21500" y="2371"/>
                <wp:lineTo x="21500" y="2303"/>
                <wp:lineTo x="21500" y="2235"/>
                <wp:lineTo x="21500" y="2168"/>
                <wp:lineTo x="21500" y="2100"/>
                <wp:lineTo x="21500" y="2032"/>
                <wp:lineTo x="21500" y="1964"/>
                <wp:lineTo x="21500" y="1896"/>
                <wp:lineTo x="21500" y="1828"/>
                <wp:lineTo x="21500" y="1761"/>
                <wp:lineTo x="21500" y="1694"/>
                <wp:lineTo x="21500" y="1626"/>
                <wp:lineTo x="21500" y="1558"/>
                <wp:lineTo x="21500" y="1490"/>
                <wp:lineTo x="21500" y="1422"/>
                <wp:lineTo x="21500" y="1354"/>
                <wp:lineTo x="21500" y="1287"/>
                <wp:lineTo x="21500" y="1219"/>
                <wp:lineTo x="21500" y="1151"/>
                <wp:lineTo x="21500" y="1083"/>
                <wp:lineTo x="21500" y="1015"/>
                <wp:lineTo x="21500" y="947"/>
                <wp:lineTo x="21500" y="880"/>
                <wp:lineTo x="21500" y="813"/>
                <wp:lineTo x="21500" y="745"/>
                <wp:lineTo x="21500" y="677"/>
                <wp:lineTo x="21500" y="609"/>
                <wp:lineTo x="21500" y="541"/>
                <wp:lineTo x="21500" y="473"/>
                <wp:lineTo x="21500" y="406"/>
                <wp:lineTo x="21500" y="338"/>
                <wp:lineTo x="21500" y="270"/>
                <wp:lineTo x="21500" y="202"/>
                <wp:lineTo x="21500" y="134"/>
                <wp:lineTo x="21500" y="66"/>
                <wp:lineTo x="0" y="66"/>
              </wp:wrapPolygon>
            </wp:wrapTight>
            <wp:docPr id="3"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6" descr=""/>
                    <pic:cNvPicPr>
                      <a:picLocks noChangeAspect="1" noChangeArrowheads="1"/>
                    </pic:cNvPicPr>
                  </pic:nvPicPr>
                  <pic:blipFill>
                    <a:blip r:embed="rId4"/>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на  каждое решение, и компьютер действовал только тогда, когда игрок сделал свой ход. Позже появились стратегии  реального времени (</w:t>
      </w:r>
      <w:r>
        <w:rPr>
          <w:rFonts w:cs="Times New Roman" w:ascii="Times New Roman" w:hAnsi="Times New Roman"/>
          <w:sz w:val="28"/>
          <w:szCs w:val="28"/>
          <w:lang w:val="en-US"/>
        </w:rPr>
        <w:t>RTS</w:t>
      </w:r>
      <w:r>
        <w:rPr>
          <w:rFonts w:cs="Times New Roman" w:ascii="Times New Roman" w:hAnsi="Times New Roman"/>
          <w:sz w:val="28"/>
          <w:szCs w:val="28"/>
        </w:rPr>
        <w:t>).  Компьютер производит действие в игре против игрока независимо от того, готов ли он или нет.</w:t>
      </w:r>
    </w:p>
    <w:p>
      <w:pPr>
        <w:pStyle w:val="Normal"/>
        <w:tabs>
          <w:tab w:val="left" w:pos="708" w:leader="none"/>
          <w:tab w:val="left" w:pos="6465" w:leader="none"/>
        </w:tabs>
        <w:spacing w:lineRule="auto" w:line="360" w:before="0" w:after="0"/>
        <w:rPr>
          <w:rFonts w:ascii="Times New Roman" w:hAnsi="Times New Roman" w:cs="Times New Roman"/>
          <w:sz w:val="28"/>
          <w:szCs w:val="28"/>
        </w:rPr>
      </w:pPr>
      <w:r>
        <w:rPr>
          <w:rFonts w:cs="Times New Roman" w:ascii="Times New Roman" w:hAnsi="Times New Roman"/>
          <w:sz w:val="28"/>
          <w:szCs w:val="28"/>
        </w:rPr>
        <w:tab/>
        <w:tab/>
        <w:t>Рис 2.3.</w:t>
      </w:r>
    </w:p>
    <w:p>
      <w:pPr>
        <w:pStyle w:val="Normal"/>
        <w:tabs>
          <w:tab w:val="left" w:pos="6465"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Рис. 2.1.3.</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В многопользовательских  версиях стратегий реального времени компьютер заменяет множество игроков. Эти игры очень популярны в Интернете.</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Симуляторы</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Симуляторы это игры, которые стремятся имитировать реальные условия эксплуатации сложной техники, такой как истребители, вертолеты, танки, и так далее. Более серьезные симуляторы  имитируют элементы  оборудования с абсолютной точность, особенно с элементы управления. Игроки рассчитывают  потратить время на изучение  тонкостей машины, и они ожидают иметь подробное руководство для этого.</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Менее серьезные симуляторы имеют упрощенное управление, требуют меньшего объема учебы  и точности действий от игрока.</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Спортивные игры</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Спортивные игры позволяют игрокам опосредовано участвовать в их любимом виде спорта, либо в качестве игрока, либо тренера (рис 2.1.4). Достижений в реальном мире спорта не требуется для успеха в его</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компьютерно-игровом аналоге. Эти игры позволяют пользователю исполнить желания, которые он не может воплотить в реальной жизни. Эти игры должны точно воспроизвести правила и стратегии в спорте. Одна игровая сессия может покрыть индивидуальный матч, короткую серию, или весь сезон. </w:t>
      </w:r>
    </w:p>
    <w:p>
      <w:pPr>
        <w:pStyle w:val="Normal"/>
        <w:spacing w:lineRule="auto" w:line="360" w:before="0" w:after="0"/>
        <w:jc w:val="both"/>
        <w:rPr>
          <w:rFonts w:ascii="Times New Roman" w:hAnsi="Times New Roman" w:cs="Times New Roman"/>
          <w:sz w:val="28"/>
          <w:szCs w:val="28"/>
        </w:rPr>
      </w:pPr>
      <w:r>
        <w:drawing>
          <wp:anchor behindDoc="1" distT="0" distB="0" distL="114300" distR="114300" simplePos="0" locked="0" layoutInCell="1" allowOverlap="1" relativeHeight="5">
            <wp:simplePos x="0" y="0"/>
            <wp:positionH relativeFrom="column">
              <wp:posOffset>3625215</wp:posOffset>
            </wp:positionH>
            <wp:positionV relativeFrom="paragraph">
              <wp:posOffset>3810</wp:posOffset>
            </wp:positionV>
            <wp:extent cx="2286000" cy="2238375"/>
            <wp:effectExtent l="0" t="0" r="0" b="0"/>
            <wp:wrapTight wrapText="bothSides">
              <wp:wrapPolygon edited="0">
                <wp:start x="0" y="90"/>
                <wp:lineTo x="0" y="182"/>
                <wp:lineTo x="0" y="273"/>
                <wp:lineTo x="0" y="365"/>
                <wp:lineTo x="0" y="457"/>
                <wp:lineTo x="0" y="548"/>
                <wp:lineTo x="0" y="640"/>
                <wp:lineTo x="0" y="731"/>
                <wp:lineTo x="0" y="823"/>
                <wp:lineTo x="0" y="915"/>
                <wp:lineTo x="0" y="1006"/>
                <wp:lineTo x="0" y="1097"/>
                <wp:lineTo x="0" y="1189"/>
                <wp:lineTo x="0" y="1280"/>
                <wp:lineTo x="0" y="1372"/>
                <wp:lineTo x="0" y="1463"/>
                <wp:lineTo x="0" y="1555"/>
                <wp:lineTo x="0" y="1647"/>
                <wp:lineTo x="0" y="1738"/>
                <wp:lineTo x="0" y="1830"/>
                <wp:lineTo x="0" y="1921"/>
                <wp:lineTo x="0" y="2013"/>
                <wp:lineTo x="0" y="2105"/>
                <wp:lineTo x="0" y="2195"/>
                <wp:lineTo x="0" y="2287"/>
                <wp:lineTo x="0" y="2379"/>
                <wp:lineTo x="0" y="2470"/>
                <wp:lineTo x="0" y="2562"/>
                <wp:lineTo x="0" y="2653"/>
                <wp:lineTo x="0" y="2745"/>
                <wp:lineTo x="0" y="2837"/>
                <wp:lineTo x="0" y="2928"/>
                <wp:lineTo x="0" y="3020"/>
                <wp:lineTo x="0" y="3111"/>
                <wp:lineTo x="0" y="3203"/>
                <wp:lineTo x="0" y="3294"/>
                <wp:lineTo x="0" y="3385"/>
                <wp:lineTo x="0" y="3477"/>
                <wp:lineTo x="0" y="3569"/>
                <wp:lineTo x="0" y="3660"/>
                <wp:lineTo x="0" y="3752"/>
                <wp:lineTo x="0" y="3843"/>
                <wp:lineTo x="0" y="3935"/>
                <wp:lineTo x="0" y="4027"/>
                <wp:lineTo x="0" y="4118"/>
                <wp:lineTo x="0" y="4210"/>
                <wp:lineTo x="0" y="4302"/>
                <wp:lineTo x="0" y="4392"/>
                <wp:lineTo x="0" y="4484"/>
                <wp:lineTo x="0" y="4575"/>
                <wp:lineTo x="0" y="4667"/>
                <wp:lineTo x="0" y="4759"/>
                <wp:lineTo x="0" y="4850"/>
                <wp:lineTo x="0" y="4942"/>
                <wp:lineTo x="0" y="5033"/>
                <wp:lineTo x="0" y="5125"/>
                <wp:lineTo x="0" y="5217"/>
                <wp:lineTo x="0" y="5308"/>
                <wp:lineTo x="0" y="5399"/>
                <wp:lineTo x="0" y="5491"/>
                <wp:lineTo x="0" y="5582"/>
                <wp:lineTo x="0" y="5674"/>
                <wp:lineTo x="0" y="5765"/>
                <wp:lineTo x="0" y="5857"/>
                <wp:lineTo x="0" y="5949"/>
                <wp:lineTo x="0" y="6040"/>
                <wp:lineTo x="0" y="6132"/>
                <wp:lineTo x="0" y="6223"/>
                <wp:lineTo x="0" y="6315"/>
                <wp:lineTo x="0" y="6407"/>
                <wp:lineTo x="0" y="6497"/>
                <wp:lineTo x="0" y="6589"/>
                <wp:lineTo x="0" y="6681"/>
                <wp:lineTo x="0" y="6772"/>
                <wp:lineTo x="0" y="6864"/>
                <wp:lineTo x="0" y="6955"/>
                <wp:lineTo x="0" y="7047"/>
                <wp:lineTo x="0" y="7139"/>
                <wp:lineTo x="0" y="7230"/>
                <wp:lineTo x="0" y="7322"/>
                <wp:lineTo x="0" y="7413"/>
                <wp:lineTo x="0" y="7505"/>
                <wp:lineTo x="0" y="7596"/>
                <wp:lineTo x="0" y="7687"/>
                <wp:lineTo x="0" y="7779"/>
                <wp:lineTo x="0" y="7871"/>
                <wp:lineTo x="0" y="7962"/>
                <wp:lineTo x="0" y="8054"/>
                <wp:lineTo x="0" y="8145"/>
                <wp:lineTo x="0" y="8237"/>
                <wp:lineTo x="0" y="8329"/>
                <wp:lineTo x="0" y="8420"/>
                <wp:lineTo x="0" y="8512"/>
                <wp:lineTo x="0" y="8604"/>
                <wp:lineTo x="0" y="8694"/>
                <wp:lineTo x="0" y="8786"/>
                <wp:lineTo x="0" y="8877"/>
                <wp:lineTo x="0" y="8969"/>
                <wp:lineTo x="0" y="9061"/>
                <wp:lineTo x="0" y="9152"/>
                <wp:lineTo x="0" y="9244"/>
                <wp:lineTo x="0" y="9335"/>
                <wp:lineTo x="0" y="9427"/>
                <wp:lineTo x="0" y="9519"/>
                <wp:lineTo x="0" y="9610"/>
                <wp:lineTo x="0" y="9701"/>
                <wp:lineTo x="0" y="9793"/>
                <wp:lineTo x="0" y="9884"/>
                <wp:lineTo x="0" y="9976"/>
                <wp:lineTo x="0" y="10067"/>
                <wp:lineTo x="0" y="10159"/>
                <wp:lineTo x="0" y="10251"/>
                <wp:lineTo x="0" y="10342"/>
                <wp:lineTo x="0" y="10434"/>
                <wp:lineTo x="0" y="10525"/>
                <wp:lineTo x="0" y="10617"/>
                <wp:lineTo x="0" y="10709"/>
                <wp:lineTo x="0" y="10799"/>
                <wp:lineTo x="0" y="10891"/>
                <wp:lineTo x="0" y="10983"/>
                <wp:lineTo x="0" y="11074"/>
                <wp:lineTo x="0" y="11166"/>
                <wp:lineTo x="0" y="11257"/>
                <wp:lineTo x="0" y="11349"/>
                <wp:lineTo x="0" y="11441"/>
                <wp:lineTo x="0" y="11532"/>
                <wp:lineTo x="0" y="11624"/>
                <wp:lineTo x="0" y="11715"/>
                <wp:lineTo x="0" y="11807"/>
                <wp:lineTo x="0" y="11898"/>
                <wp:lineTo x="0" y="11989"/>
                <wp:lineTo x="0" y="12081"/>
                <wp:lineTo x="0" y="12173"/>
                <wp:lineTo x="0" y="12264"/>
                <wp:lineTo x="0" y="12356"/>
                <wp:lineTo x="0" y="12447"/>
                <wp:lineTo x="0" y="12539"/>
                <wp:lineTo x="0" y="12631"/>
                <wp:lineTo x="0" y="12722"/>
                <wp:lineTo x="0" y="12814"/>
                <wp:lineTo x="0" y="12906"/>
                <wp:lineTo x="0" y="12996"/>
                <wp:lineTo x="0" y="13088"/>
                <wp:lineTo x="0" y="13179"/>
                <wp:lineTo x="0" y="13271"/>
                <wp:lineTo x="0" y="13363"/>
                <wp:lineTo x="0" y="13454"/>
                <wp:lineTo x="0" y="13546"/>
                <wp:lineTo x="0" y="13637"/>
                <wp:lineTo x="0" y="13729"/>
                <wp:lineTo x="0" y="13821"/>
                <wp:lineTo x="0" y="13912"/>
                <wp:lineTo x="0" y="14003"/>
                <wp:lineTo x="0" y="14095"/>
                <wp:lineTo x="0" y="14186"/>
                <wp:lineTo x="0" y="14278"/>
                <wp:lineTo x="0" y="14369"/>
                <wp:lineTo x="0" y="14461"/>
                <wp:lineTo x="0" y="14553"/>
                <wp:lineTo x="0" y="14644"/>
                <wp:lineTo x="0" y="14736"/>
                <wp:lineTo x="0" y="14827"/>
                <wp:lineTo x="0" y="14919"/>
                <wp:lineTo x="0" y="15011"/>
                <wp:lineTo x="0" y="15101"/>
                <wp:lineTo x="0" y="15193"/>
                <wp:lineTo x="0" y="15285"/>
                <wp:lineTo x="0" y="15376"/>
                <wp:lineTo x="0" y="15468"/>
                <wp:lineTo x="0" y="15559"/>
                <wp:lineTo x="0" y="15651"/>
                <wp:lineTo x="0" y="15743"/>
                <wp:lineTo x="0" y="15834"/>
                <wp:lineTo x="0" y="15926"/>
                <wp:lineTo x="0" y="16017"/>
                <wp:lineTo x="0" y="16109"/>
                <wp:lineTo x="0" y="16200"/>
                <wp:lineTo x="0" y="16291"/>
                <wp:lineTo x="0" y="16383"/>
                <wp:lineTo x="0" y="16475"/>
                <wp:lineTo x="0" y="16566"/>
                <wp:lineTo x="0" y="16658"/>
                <wp:lineTo x="0" y="16749"/>
                <wp:lineTo x="0" y="16841"/>
                <wp:lineTo x="0" y="16933"/>
                <wp:lineTo x="0" y="17024"/>
                <wp:lineTo x="0" y="17116"/>
                <wp:lineTo x="0" y="17208"/>
                <wp:lineTo x="0" y="17298"/>
                <wp:lineTo x="0" y="17390"/>
                <wp:lineTo x="0" y="17481"/>
                <wp:lineTo x="0" y="17573"/>
                <wp:lineTo x="0" y="17665"/>
                <wp:lineTo x="0" y="17756"/>
                <wp:lineTo x="0" y="17848"/>
                <wp:lineTo x="0" y="17939"/>
                <wp:lineTo x="0" y="18031"/>
                <wp:lineTo x="0" y="18123"/>
                <wp:lineTo x="0" y="18214"/>
                <wp:lineTo x="0" y="18305"/>
                <wp:lineTo x="0" y="18397"/>
                <wp:lineTo x="0" y="18488"/>
                <wp:lineTo x="0" y="18580"/>
                <wp:lineTo x="0" y="18671"/>
                <wp:lineTo x="0" y="18763"/>
                <wp:lineTo x="0" y="18855"/>
                <wp:lineTo x="0" y="18946"/>
                <wp:lineTo x="0" y="19038"/>
                <wp:lineTo x="0" y="19129"/>
                <wp:lineTo x="0" y="19221"/>
                <wp:lineTo x="0" y="19313"/>
                <wp:lineTo x="0" y="19403"/>
                <wp:lineTo x="0" y="19495"/>
                <wp:lineTo x="0" y="19587"/>
                <wp:lineTo x="0" y="19678"/>
                <wp:lineTo x="0" y="19770"/>
                <wp:lineTo x="0" y="19861"/>
                <wp:lineTo x="0" y="19953"/>
                <wp:lineTo x="0" y="20045"/>
                <wp:lineTo x="0" y="20136"/>
                <wp:lineTo x="0" y="20228"/>
                <wp:lineTo x="0" y="20319"/>
                <wp:lineTo x="0" y="20411"/>
                <wp:lineTo x="0" y="20502"/>
                <wp:lineTo x="0" y="20593"/>
                <wp:lineTo x="0" y="20685"/>
                <wp:lineTo x="0" y="20777"/>
                <wp:lineTo x="0" y="20868"/>
                <wp:lineTo x="0" y="20960"/>
                <wp:lineTo x="0" y="21051"/>
                <wp:lineTo x="0" y="21143"/>
                <wp:lineTo x="0" y="21235"/>
                <wp:lineTo x="0" y="21326"/>
                <wp:lineTo x="21419" y="21326"/>
                <wp:lineTo x="21419" y="21235"/>
                <wp:lineTo x="21419" y="21143"/>
                <wp:lineTo x="21419" y="21051"/>
                <wp:lineTo x="21419" y="20960"/>
                <wp:lineTo x="21419" y="20868"/>
                <wp:lineTo x="21419" y="20777"/>
                <wp:lineTo x="21419" y="20685"/>
                <wp:lineTo x="21419" y="20593"/>
                <wp:lineTo x="21419" y="20502"/>
                <wp:lineTo x="21419" y="20411"/>
                <wp:lineTo x="21419" y="20319"/>
                <wp:lineTo x="21419" y="20228"/>
                <wp:lineTo x="21419" y="20136"/>
                <wp:lineTo x="21419" y="20045"/>
                <wp:lineTo x="21419" y="19953"/>
                <wp:lineTo x="21419" y="19861"/>
                <wp:lineTo x="21419" y="19770"/>
                <wp:lineTo x="21419" y="19678"/>
                <wp:lineTo x="21419" y="19587"/>
                <wp:lineTo x="21419" y="19495"/>
                <wp:lineTo x="21419" y="19403"/>
                <wp:lineTo x="21419" y="19313"/>
                <wp:lineTo x="21419" y="19221"/>
                <wp:lineTo x="21419" y="19129"/>
                <wp:lineTo x="21419" y="19038"/>
                <wp:lineTo x="21419" y="18946"/>
                <wp:lineTo x="21419" y="18855"/>
                <wp:lineTo x="21419" y="18763"/>
                <wp:lineTo x="21419" y="18671"/>
                <wp:lineTo x="21419" y="18580"/>
                <wp:lineTo x="21419" y="18488"/>
                <wp:lineTo x="21419" y="18397"/>
                <wp:lineTo x="21419" y="18305"/>
                <wp:lineTo x="21419" y="18214"/>
                <wp:lineTo x="21419" y="18123"/>
                <wp:lineTo x="21419" y="18031"/>
                <wp:lineTo x="21419" y="17939"/>
                <wp:lineTo x="21419" y="17848"/>
                <wp:lineTo x="21419" y="17756"/>
                <wp:lineTo x="21419" y="17665"/>
                <wp:lineTo x="21419" y="17573"/>
                <wp:lineTo x="21419" y="17481"/>
                <wp:lineTo x="21419" y="17390"/>
                <wp:lineTo x="21419" y="17298"/>
                <wp:lineTo x="21419" y="17208"/>
                <wp:lineTo x="21419" y="17116"/>
                <wp:lineTo x="21419" y="17024"/>
                <wp:lineTo x="21419" y="16933"/>
                <wp:lineTo x="21419" y="16841"/>
                <wp:lineTo x="21419" y="16749"/>
                <wp:lineTo x="21419" y="16658"/>
                <wp:lineTo x="21419" y="16566"/>
                <wp:lineTo x="21419" y="16475"/>
                <wp:lineTo x="21419" y="16383"/>
                <wp:lineTo x="21419" y="16291"/>
                <wp:lineTo x="21419" y="16200"/>
                <wp:lineTo x="21419" y="16109"/>
                <wp:lineTo x="21419" y="16017"/>
                <wp:lineTo x="21419" y="15926"/>
                <wp:lineTo x="21419" y="15834"/>
                <wp:lineTo x="21419" y="15743"/>
                <wp:lineTo x="21419" y="15651"/>
                <wp:lineTo x="21419" y="15559"/>
                <wp:lineTo x="21419" y="15468"/>
                <wp:lineTo x="21419" y="15376"/>
                <wp:lineTo x="21419" y="15285"/>
                <wp:lineTo x="21419" y="15193"/>
                <wp:lineTo x="21419" y="15101"/>
                <wp:lineTo x="21419" y="15011"/>
                <wp:lineTo x="21419" y="14919"/>
                <wp:lineTo x="21419" y="14827"/>
                <wp:lineTo x="21419" y="14736"/>
                <wp:lineTo x="21419" y="14644"/>
                <wp:lineTo x="21419" y="14553"/>
                <wp:lineTo x="21419" y="14461"/>
                <wp:lineTo x="21419" y="14369"/>
                <wp:lineTo x="21419" y="14278"/>
                <wp:lineTo x="21419" y="14186"/>
                <wp:lineTo x="21419" y="14095"/>
                <wp:lineTo x="21419" y="14003"/>
                <wp:lineTo x="21419" y="13912"/>
                <wp:lineTo x="21419" y="13821"/>
                <wp:lineTo x="21419" y="13729"/>
                <wp:lineTo x="21419" y="13637"/>
                <wp:lineTo x="21419" y="13546"/>
                <wp:lineTo x="21419" y="13454"/>
                <wp:lineTo x="21419" y="13363"/>
                <wp:lineTo x="21419" y="13271"/>
                <wp:lineTo x="21419" y="13179"/>
                <wp:lineTo x="21419" y="13088"/>
                <wp:lineTo x="21419" y="12996"/>
                <wp:lineTo x="21419" y="12906"/>
                <wp:lineTo x="21419" y="12814"/>
                <wp:lineTo x="21419" y="12722"/>
                <wp:lineTo x="21419" y="12631"/>
                <wp:lineTo x="21419" y="12539"/>
                <wp:lineTo x="21419" y="12447"/>
                <wp:lineTo x="21419" y="12356"/>
                <wp:lineTo x="21419" y="12264"/>
                <wp:lineTo x="21419" y="12173"/>
                <wp:lineTo x="21419" y="12081"/>
                <wp:lineTo x="21419" y="11989"/>
                <wp:lineTo x="21419" y="11898"/>
                <wp:lineTo x="21419" y="11807"/>
                <wp:lineTo x="21419" y="11715"/>
                <wp:lineTo x="21419" y="11624"/>
                <wp:lineTo x="21419" y="11532"/>
                <wp:lineTo x="21419" y="11441"/>
                <wp:lineTo x="21419" y="11349"/>
                <wp:lineTo x="21419" y="11257"/>
                <wp:lineTo x="21419" y="11166"/>
                <wp:lineTo x="21419" y="11074"/>
                <wp:lineTo x="21419" y="10983"/>
                <wp:lineTo x="21419" y="10891"/>
                <wp:lineTo x="21419" y="10799"/>
                <wp:lineTo x="21419" y="10709"/>
                <wp:lineTo x="21419" y="10617"/>
                <wp:lineTo x="21419" y="10525"/>
                <wp:lineTo x="21419" y="10434"/>
                <wp:lineTo x="21419" y="10342"/>
                <wp:lineTo x="21419" y="10251"/>
                <wp:lineTo x="21419" y="10159"/>
                <wp:lineTo x="21419" y="10067"/>
                <wp:lineTo x="21419" y="9976"/>
                <wp:lineTo x="21419" y="9884"/>
                <wp:lineTo x="21419" y="9793"/>
                <wp:lineTo x="21419" y="9701"/>
                <wp:lineTo x="21419" y="9610"/>
                <wp:lineTo x="21419" y="9519"/>
                <wp:lineTo x="21419" y="9427"/>
                <wp:lineTo x="21419" y="9335"/>
                <wp:lineTo x="21419" y="9244"/>
                <wp:lineTo x="21419" y="9152"/>
                <wp:lineTo x="21419" y="9061"/>
                <wp:lineTo x="21419" y="8969"/>
                <wp:lineTo x="21419" y="8877"/>
                <wp:lineTo x="21419" y="8786"/>
                <wp:lineTo x="21419" y="8694"/>
                <wp:lineTo x="21419" y="8604"/>
                <wp:lineTo x="21419" y="8512"/>
                <wp:lineTo x="21419" y="8420"/>
                <wp:lineTo x="21419" y="8329"/>
                <wp:lineTo x="21419" y="8237"/>
                <wp:lineTo x="21419" y="8145"/>
                <wp:lineTo x="21419" y="8054"/>
                <wp:lineTo x="21419" y="7962"/>
                <wp:lineTo x="21419" y="7871"/>
                <wp:lineTo x="21419" y="7779"/>
                <wp:lineTo x="21419" y="7687"/>
                <wp:lineTo x="21419" y="7596"/>
                <wp:lineTo x="21419" y="7505"/>
                <wp:lineTo x="21419" y="7413"/>
                <wp:lineTo x="21419" y="7322"/>
                <wp:lineTo x="21419" y="7230"/>
                <wp:lineTo x="21419" y="7139"/>
                <wp:lineTo x="21419" y="7047"/>
                <wp:lineTo x="21419" y="6955"/>
                <wp:lineTo x="21419" y="6864"/>
                <wp:lineTo x="21419" y="6772"/>
                <wp:lineTo x="21419" y="6681"/>
                <wp:lineTo x="21419" y="6589"/>
                <wp:lineTo x="21419" y="6497"/>
                <wp:lineTo x="21419" y="6407"/>
                <wp:lineTo x="21419" y="6315"/>
                <wp:lineTo x="21419" y="6223"/>
                <wp:lineTo x="21419" y="6132"/>
                <wp:lineTo x="21419" y="6040"/>
                <wp:lineTo x="21419" y="5949"/>
                <wp:lineTo x="21419" y="5857"/>
                <wp:lineTo x="21419" y="5765"/>
                <wp:lineTo x="21419" y="5674"/>
                <wp:lineTo x="21419" y="5582"/>
                <wp:lineTo x="21419" y="5491"/>
                <wp:lineTo x="21419" y="5399"/>
                <wp:lineTo x="21419" y="5308"/>
                <wp:lineTo x="21419" y="5217"/>
                <wp:lineTo x="21419" y="5125"/>
                <wp:lineTo x="21419" y="5033"/>
                <wp:lineTo x="21419" y="4942"/>
                <wp:lineTo x="21419" y="4850"/>
                <wp:lineTo x="21419" y="4759"/>
                <wp:lineTo x="21419" y="4667"/>
                <wp:lineTo x="21419" y="4575"/>
                <wp:lineTo x="21419" y="4484"/>
                <wp:lineTo x="21419" y="4392"/>
                <wp:lineTo x="21419" y="4302"/>
                <wp:lineTo x="21419" y="4210"/>
                <wp:lineTo x="21419" y="4118"/>
                <wp:lineTo x="21419" y="4027"/>
                <wp:lineTo x="21419" y="3935"/>
                <wp:lineTo x="21419" y="3843"/>
                <wp:lineTo x="21419" y="3752"/>
                <wp:lineTo x="21419" y="3660"/>
                <wp:lineTo x="21419" y="3569"/>
                <wp:lineTo x="21419" y="3477"/>
                <wp:lineTo x="21419" y="3385"/>
                <wp:lineTo x="21419" y="3294"/>
                <wp:lineTo x="21419" y="3203"/>
                <wp:lineTo x="21419" y="3111"/>
                <wp:lineTo x="21419" y="3020"/>
                <wp:lineTo x="21419" y="2928"/>
                <wp:lineTo x="21419" y="2837"/>
                <wp:lineTo x="21419" y="2745"/>
                <wp:lineTo x="21419" y="2653"/>
                <wp:lineTo x="21419" y="2562"/>
                <wp:lineTo x="21419" y="2470"/>
                <wp:lineTo x="21419" y="2379"/>
                <wp:lineTo x="21419" y="2287"/>
                <wp:lineTo x="21419" y="2195"/>
                <wp:lineTo x="21419" y="2105"/>
                <wp:lineTo x="21328" y="2013"/>
                <wp:lineTo x="21328" y="1921"/>
                <wp:lineTo x="21328" y="1830"/>
                <wp:lineTo x="21328" y="1738"/>
                <wp:lineTo x="21419" y="1647"/>
                <wp:lineTo x="21419" y="1555"/>
                <wp:lineTo x="21419" y="1463"/>
                <wp:lineTo x="21419" y="1372"/>
                <wp:lineTo x="21419" y="1280"/>
                <wp:lineTo x="21419" y="1189"/>
                <wp:lineTo x="21419" y="1097"/>
                <wp:lineTo x="21419" y="1006"/>
                <wp:lineTo x="21419" y="915"/>
                <wp:lineTo x="21419" y="823"/>
                <wp:lineTo x="21419" y="731"/>
                <wp:lineTo x="21419" y="640"/>
                <wp:lineTo x="21419" y="548"/>
                <wp:lineTo x="21419" y="457"/>
                <wp:lineTo x="21419" y="365"/>
                <wp:lineTo x="21419" y="273"/>
                <wp:lineTo x="21419" y="182"/>
                <wp:lineTo x="21419" y="90"/>
                <wp:lineTo x="0" y="90"/>
              </wp:wrapPolygon>
            </wp:wrapTight>
            <wp:docPr id="4"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
                    <pic:cNvPicPr>
                      <a:picLocks noChangeAspect="1" noChangeArrowheads="1"/>
                    </pic:cNvPicPr>
                  </pic:nvPicPr>
                  <pic:blipFill>
                    <a:blip r:embed="rId5"/>
                    <a:stretch>
                      <a:fillRect/>
                    </a:stretch>
                  </pic:blipFill>
                  <pic:spPr bwMode="auto">
                    <a:xfrm>
                      <a:off x="0" y="0"/>
                      <a:ext cx="2286000" cy="2238375"/>
                    </a:xfrm>
                    <a:prstGeom prst="rect">
                      <a:avLst/>
                    </a:prstGeom>
                    <a:noFill/>
                    <a:ln w="9525">
                      <a:noFill/>
                      <a:miter lim="800000"/>
                      <a:headEnd/>
                      <a:tailEnd/>
                    </a:ln>
                  </pic:spPr>
                </pic:pic>
              </a:graphicData>
            </a:graphic>
          </wp:anchor>
        </w:drawing>
      </w:r>
      <w:r>
        <w:rPr>
          <w:rFonts w:cs="Times New Roman" w:ascii="Times New Roman" w:hAnsi="Times New Roman"/>
          <w:sz w:val="28"/>
          <w:szCs w:val="28"/>
        </w:rPr>
        <w:t>Н</w:t>
      </w:r>
      <w:r>
        <w:rPr>
          <w:rFonts w:cs="Times New Roman" w:ascii="Times New Roman" w:hAnsi="Times New Roman"/>
          <w:sz w:val="28"/>
          <w:szCs w:val="28"/>
        </w:rPr>
        <w:t>екоторые игры  сосредоточены на эмуляции действий спортсмена, некоторые подходят к спорту со стороны управления, что позволяет пользователю быть тренером или генеральным директором, управлять командами.</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tabs>
          <w:tab w:val="left" w:pos="7950" w:leader="none"/>
        </w:tabs>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Рис. 2.1.4.</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t>Файтинги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Файтинги -  игры, в которых каждый игрок управляет фигурой персонажа на экране, используя комбинацию действий, чтобы нападать на  противника и защищаться от его атак. Эти игры, как правило, рассматриваются с боковой точки зрения, и каждый сеанс длится только несколько минут. Игроки могут использовать базовый набор  атак и приемов  сразу, а более сложные комбинации они могут освоить в течение долгого времени.</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Казуальные игры</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Казуальные игры включают в себя реализацию традиционных игр, таких как шахматы, бридж,  и пасьянс. Они также включают в себя простые, короткие игры в Интернете, таких как Slingo и покер. Телевидение игровые шоу также представлены в этой категории, с очень популярными Колесо Фортуны, и «Кто хочет стать миллионером?»</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Игроки обычно играют в такие  игры между делом. Они уже</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знакомы с правилами этих игр в реальном мире и ожидают, найти эти же правила, эмулированные в игре. Эти игры имеют, как правило, очень простой пользовательский интерфейс, не требующий освоения</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pPr>
      <w:r>
        <w:rPr>
          <w:rFonts w:cs="Times New Roman" w:ascii="Times New Roman" w:hAnsi="Times New Roman"/>
          <w:b/>
          <w:color w:val="252525"/>
          <w:sz w:val="28"/>
          <w:szCs w:val="28"/>
          <w:shd w:fill="FFFFFF" w:val="clear"/>
        </w:rPr>
        <w:t>Симуляторы бога (</w:t>
      </w:r>
      <w:hyperlink r:id="rId6">
        <w:r>
          <w:rPr>
            <w:rStyle w:val="InternetLink"/>
            <w:rFonts w:cs="Times New Roman" w:ascii="Times New Roman" w:hAnsi="Times New Roman"/>
            <w:b/>
            <w:color w:val="000000" w:themeColor="text1"/>
            <w:sz w:val="28"/>
            <w:szCs w:val="28"/>
            <w:shd w:fill="FFFFFF" w:val="clear"/>
          </w:rPr>
          <w:t>англ.</w:t>
        </w:r>
      </w:hyperlink>
      <w:r>
        <w:rPr>
          <w:rFonts w:cs="Times New Roman" w:ascii="Times New Roman" w:hAnsi="Times New Roman"/>
          <w:b/>
          <w:color w:val="252525"/>
          <w:sz w:val="28"/>
          <w:szCs w:val="28"/>
          <w:shd w:fill="FFFFFF" w:val="clear"/>
        </w:rPr>
        <w:t> </w:t>
      </w:r>
      <w:r>
        <w:rPr>
          <w:rFonts w:cs="Times New Roman" w:ascii="Times New Roman" w:hAnsi="Times New Roman"/>
          <w:b/>
          <w:i/>
          <w:iCs/>
          <w:color w:val="252525"/>
          <w:sz w:val="28"/>
          <w:szCs w:val="28"/>
          <w:shd w:fill="FFFFFF" w:val="clear"/>
        </w:rPr>
        <w:t>God game</w:t>
      </w:r>
      <w:r>
        <w:rPr>
          <w:rFonts w:cs="Times New Roman" w:ascii="Times New Roman" w:hAnsi="Times New Roman"/>
          <w:b/>
          <w:color w:val="252525"/>
          <w:sz w:val="28"/>
          <w:szCs w:val="28"/>
          <w:shd w:fill="FFFFFF" w:val="clear"/>
        </w:rPr>
        <w:t>)</w:t>
      </w:r>
    </w:p>
    <w:p>
      <w:pPr>
        <w:pStyle w:val="Normal"/>
        <w:spacing w:lineRule="auto" w:line="360" w:before="0" w:after="0"/>
        <w:ind w:firstLine="708"/>
        <w:jc w:val="both"/>
        <w:rPr>
          <w:rFonts w:ascii="Times New Roman" w:hAnsi="Times New Roman" w:cs="Times New Roman"/>
          <w:color w:val="252525"/>
          <w:sz w:val="28"/>
          <w:szCs w:val="28"/>
          <w:shd w:fill="FFFFFF" w:val="clear"/>
        </w:rPr>
      </w:pPr>
      <w:r>
        <w:drawing>
          <wp:anchor behindDoc="1" distT="0" distB="0" distL="114300" distR="114300" simplePos="0" locked="0" layoutInCell="1" allowOverlap="1" relativeHeight="6">
            <wp:simplePos x="0" y="0"/>
            <wp:positionH relativeFrom="column">
              <wp:posOffset>2834640</wp:posOffset>
            </wp:positionH>
            <wp:positionV relativeFrom="paragraph">
              <wp:posOffset>2756535</wp:posOffset>
            </wp:positionV>
            <wp:extent cx="2743200" cy="3009900"/>
            <wp:effectExtent l="0" t="0" r="0" b="0"/>
            <wp:wrapTight wrapText="bothSides">
              <wp:wrapPolygon edited="0">
                <wp:start x="1957" y="135"/>
                <wp:lineTo x="1806" y="204"/>
                <wp:lineTo x="1655" y="272"/>
                <wp:lineTo x="1505" y="339"/>
                <wp:lineTo x="1354" y="408"/>
                <wp:lineTo x="1204" y="476"/>
                <wp:lineTo x="1129" y="544"/>
                <wp:lineTo x="978" y="612"/>
                <wp:lineTo x="828" y="680"/>
                <wp:lineTo x="677" y="748"/>
                <wp:lineTo x="527" y="817"/>
                <wp:lineTo x="376" y="884"/>
                <wp:lineTo x="226" y="952"/>
                <wp:lineTo x="75" y="1021"/>
                <wp:lineTo x="0" y="1089"/>
                <wp:lineTo x="0" y="1157"/>
                <wp:lineTo x="0" y="1225"/>
                <wp:lineTo x="0" y="1293"/>
                <wp:lineTo x="0" y="1362"/>
                <wp:lineTo x="0" y="1430"/>
                <wp:lineTo x="0" y="1497"/>
                <wp:lineTo x="0" y="1566"/>
                <wp:lineTo x="0" y="1634"/>
                <wp:lineTo x="0" y="1702"/>
                <wp:lineTo x="0" y="1770"/>
                <wp:lineTo x="0" y="1838"/>
                <wp:lineTo x="0" y="1906"/>
                <wp:lineTo x="0" y="1975"/>
                <wp:lineTo x="0" y="2042"/>
                <wp:lineTo x="0" y="2110"/>
                <wp:lineTo x="0" y="2179"/>
                <wp:lineTo x="0" y="2247"/>
                <wp:lineTo x="0" y="2315"/>
                <wp:lineTo x="0" y="2383"/>
                <wp:lineTo x="0" y="2451"/>
                <wp:lineTo x="0" y="2520"/>
                <wp:lineTo x="0" y="2587"/>
                <wp:lineTo x="0" y="2655"/>
                <wp:lineTo x="0" y="2724"/>
                <wp:lineTo x="0" y="2792"/>
                <wp:lineTo x="0" y="2860"/>
                <wp:lineTo x="0" y="2928"/>
                <wp:lineTo x="0" y="2996"/>
                <wp:lineTo x="0" y="3064"/>
                <wp:lineTo x="0" y="3133"/>
                <wp:lineTo x="0" y="3200"/>
                <wp:lineTo x="0" y="3269"/>
                <wp:lineTo x="0" y="3337"/>
                <wp:lineTo x="0" y="3405"/>
                <wp:lineTo x="0" y="3473"/>
                <wp:lineTo x="0" y="3541"/>
                <wp:lineTo x="0" y="3609"/>
                <wp:lineTo x="0" y="3678"/>
                <wp:lineTo x="0" y="3745"/>
                <wp:lineTo x="0" y="3813"/>
                <wp:lineTo x="0" y="3882"/>
                <wp:lineTo x="0" y="3950"/>
                <wp:lineTo x="0" y="4018"/>
                <wp:lineTo x="0" y="4086"/>
                <wp:lineTo x="0" y="4154"/>
                <wp:lineTo x="0" y="4222"/>
                <wp:lineTo x="0" y="4291"/>
                <wp:lineTo x="0" y="4358"/>
                <wp:lineTo x="0" y="4427"/>
                <wp:lineTo x="0" y="4495"/>
                <wp:lineTo x="0" y="4563"/>
                <wp:lineTo x="0" y="4631"/>
                <wp:lineTo x="0" y="4699"/>
                <wp:lineTo x="0" y="4767"/>
                <wp:lineTo x="0" y="4836"/>
                <wp:lineTo x="0" y="4903"/>
                <wp:lineTo x="0" y="4971"/>
                <wp:lineTo x="0" y="5040"/>
                <wp:lineTo x="0" y="5108"/>
                <wp:lineTo x="0" y="5175"/>
                <wp:lineTo x="0" y="5244"/>
                <wp:lineTo x="0" y="5312"/>
                <wp:lineTo x="0" y="5381"/>
                <wp:lineTo x="0" y="5449"/>
                <wp:lineTo x="0" y="5516"/>
                <wp:lineTo x="0" y="5585"/>
                <wp:lineTo x="0" y="5653"/>
                <wp:lineTo x="0" y="5721"/>
                <wp:lineTo x="0" y="5789"/>
                <wp:lineTo x="0" y="5857"/>
                <wp:lineTo x="0" y="5925"/>
                <wp:lineTo x="0" y="5994"/>
                <wp:lineTo x="0" y="6061"/>
                <wp:lineTo x="0" y="6129"/>
                <wp:lineTo x="0" y="6198"/>
                <wp:lineTo x="0" y="6266"/>
                <wp:lineTo x="0" y="6333"/>
                <wp:lineTo x="0" y="6402"/>
                <wp:lineTo x="0" y="6470"/>
                <wp:lineTo x="0" y="6539"/>
                <wp:lineTo x="0" y="6606"/>
                <wp:lineTo x="0" y="6674"/>
                <wp:lineTo x="0" y="6743"/>
                <wp:lineTo x="0" y="6811"/>
                <wp:lineTo x="0" y="6879"/>
                <wp:lineTo x="0" y="6947"/>
                <wp:lineTo x="0" y="7015"/>
                <wp:lineTo x="0" y="7083"/>
                <wp:lineTo x="0" y="7152"/>
                <wp:lineTo x="0" y="7219"/>
                <wp:lineTo x="0" y="7287"/>
                <wp:lineTo x="0" y="7356"/>
                <wp:lineTo x="0" y="7424"/>
                <wp:lineTo x="0" y="7491"/>
                <wp:lineTo x="0" y="7560"/>
                <wp:lineTo x="0" y="7628"/>
                <wp:lineTo x="0" y="7697"/>
                <wp:lineTo x="0" y="7764"/>
                <wp:lineTo x="0" y="7832"/>
                <wp:lineTo x="0" y="7901"/>
                <wp:lineTo x="0" y="7969"/>
                <wp:lineTo x="0" y="8036"/>
                <wp:lineTo x="0" y="8105"/>
                <wp:lineTo x="0" y="8173"/>
                <wp:lineTo x="0" y="8241"/>
                <wp:lineTo x="0" y="8310"/>
                <wp:lineTo x="0" y="8377"/>
                <wp:lineTo x="0" y="8445"/>
                <wp:lineTo x="0" y="8514"/>
                <wp:lineTo x="0" y="8582"/>
                <wp:lineTo x="0" y="8650"/>
                <wp:lineTo x="0" y="8718"/>
                <wp:lineTo x="0" y="8786"/>
                <wp:lineTo x="0" y="8855"/>
                <wp:lineTo x="0" y="8922"/>
                <wp:lineTo x="0" y="8990"/>
                <wp:lineTo x="0" y="9059"/>
                <wp:lineTo x="0" y="9127"/>
                <wp:lineTo x="0" y="9194"/>
                <wp:lineTo x="0" y="9263"/>
                <wp:lineTo x="0" y="9331"/>
                <wp:lineTo x="0" y="9399"/>
                <wp:lineTo x="0" y="9468"/>
                <wp:lineTo x="0" y="9535"/>
                <wp:lineTo x="0" y="9603"/>
                <wp:lineTo x="0" y="9672"/>
                <wp:lineTo x="0" y="9740"/>
                <wp:lineTo x="0" y="9808"/>
                <wp:lineTo x="0" y="9876"/>
                <wp:lineTo x="0" y="9944"/>
                <wp:lineTo x="0" y="10013"/>
                <wp:lineTo x="0" y="10080"/>
                <wp:lineTo x="0" y="10148"/>
                <wp:lineTo x="0" y="10217"/>
                <wp:lineTo x="0" y="10285"/>
                <wp:lineTo x="0" y="10352"/>
                <wp:lineTo x="0" y="10421"/>
                <wp:lineTo x="0" y="10489"/>
                <wp:lineTo x="0" y="10557"/>
                <wp:lineTo x="0" y="10625"/>
                <wp:lineTo x="0" y="10693"/>
                <wp:lineTo x="0" y="10762"/>
                <wp:lineTo x="0" y="10830"/>
                <wp:lineTo x="0" y="10898"/>
                <wp:lineTo x="0" y="10966"/>
                <wp:lineTo x="0" y="11034"/>
                <wp:lineTo x="0" y="11102"/>
                <wp:lineTo x="0" y="11171"/>
                <wp:lineTo x="0" y="11238"/>
                <wp:lineTo x="0" y="11306"/>
                <wp:lineTo x="0" y="11375"/>
                <wp:lineTo x="0" y="11443"/>
                <wp:lineTo x="0" y="11510"/>
                <wp:lineTo x="0" y="11579"/>
                <wp:lineTo x="0" y="11647"/>
                <wp:lineTo x="0" y="11715"/>
                <wp:lineTo x="0" y="11783"/>
                <wp:lineTo x="0" y="11851"/>
                <wp:lineTo x="0" y="11920"/>
                <wp:lineTo x="0" y="11988"/>
                <wp:lineTo x="0" y="12055"/>
                <wp:lineTo x="0" y="12124"/>
                <wp:lineTo x="0" y="12192"/>
                <wp:lineTo x="0" y="12260"/>
                <wp:lineTo x="0" y="12329"/>
                <wp:lineTo x="0" y="12396"/>
                <wp:lineTo x="0" y="12464"/>
                <wp:lineTo x="0" y="12533"/>
                <wp:lineTo x="0" y="12601"/>
                <wp:lineTo x="0" y="12668"/>
                <wp:lineTo x="0" y="12737"/>
                <wp:lineTo x="0" y="12805"/>
                <wp:lineTo x="0" y="12873"/>
                <wp:lineTo x="0" y="12941"/>
                <wp:lineTo x="0" y="13009"/>
                <wp:lineTo x="0" y="13078"/>
                <wp:lineTo x="0" y="13146"/>
                <wp:lineTo x="0" y="13213"/>
                <wp:lineTo x="0" y="13282"/>
                <wp:lineTo x="0" y="13350"/>
                <wp:lineTo x="0" y="13418"/>
                <wp:lineTo x="0" y="13487"/>
                <wp:lineTo x="0" y="13554"/>
                <wp:lineTo x="0" y="13622"/>
                <wp:lineTo x="0" y="13691"/>
                <wp:lineTo x="0" y="13759"/>
                <wp:lineTo x="0" y="13826"/>
                <wp:lineTo x="0" y="13895"/>
                <wp:lineTo x="0" y="13963"/>
                <wp:lineTo x="0" y="14032"/>
                <wp:lineTo x="0" y="14099"/>
                <wp:lineTo x="0" y="14167"/>
                <wp:lineTo x="0" y="14236"/>
                <wp:lineTo x="0" y="14304"/>
                <wp:lineTo x="0" y="14371"/>
                <wp:lineTo x="0" y="14440"/>
                <wp:lineTo x="0" y="14508"/>
                <wp:lineTo x="0" y="14576"/>
                <wp:lineTo x="0" y="14644"/>
                <wp:lineTo x="0" y="14712"/>
                <wp:lineTo x="0" y="14780"/>
                <wp:lineTo x="0" y="14849"/>
                <wp:lineTo x="0" y="14917"/>
                <wp:lineTo x="0" y="14984"/>
                <wp:lineTo x="0" y="15053"/>
                <wp:lineTo x="0" y="15121"/>
                <wp:lineTo x="0" y="15190"/>
                <wp:lineTo x="0" y="15257"/>
                <wp:lineTo x="0" y="15325"/>
                <wp:lineTo x="0" y="15394"/>
                <wp:lineTo x="0" y="15462"/>
                <wp:lineTo x="0" y="15529"/>
                <wp:lineTo x="0" y="15598"/>
                <wp:lineTo x="0" y="15666"/>
                <wp:lineTo x="0" y="15734"/>
                <wp:lineTo x="0" y="15802"/>
                <wp:lineTo x="0" y="15870"/>
                <wp:lineTo x="0" y="15938"/>
                <wp:lineTo x="0" y="16007"/>
                <wp:lineTo x="0" y="16074"/>
                <wp:lineTo x="0" y="16142"/>
                <wp:lineTo x="0" y="16211"/>
                <wp:lineTo x="0" y="16279"/>
                <wp:lineTo x="0" y="16348"/>
                <wp:lineTo x="0" y="16415"/>
                <wp:lineTo x="0" y="16483"/>
                <wp:lineTo x="0" y="16552"/>
                <wp:lineTo x="0" y="16620"/>
                <wp:lineTo x="0" y="16687"/>
                <wp:lineTo x="0" y="16756"/>
                <wp:lineTo x="0" y="16824"/>
                <wp:lineTo x="0" y="16892"/>
                <wp:lineTo x="0" y="16960"/>
                <wp:lineTo x="0" y="17028"/>
                <wp:lineTo x="0" y="17096"/>
                <wp:lineTo x="0" y="17165"/>
                <wp:lineTo x="0" y="17232"/>
                <wp:lineTo x="0" y="17301"/>
                <wp:lineTo x="0" y="17369"/>
                <wp:lineTo x="0" y="17437"/>
                <wp:lineTo x="0" y="17506"/>
                <wp:lineTo x="0" y="17573"/>
                <wp:lineTo x="0" y="17641"/>
                <wp:lineTo x="0" y="17710"/>
                <wp:lineTo x="0" y="17778"/>
                <wp:lineTo x="0" y="17845"/>
                <wp:lineTo x="0" y="17914"/>
                <wp:lineTo x="0" y="17982"/>
                <wp:lineTo x="0" y="18050"/>
                <wp:lineTo x="0" y="18118"/>
                <wp:lineTo x="0" y="18186"/>
                <wp:lineTo x="0" y="18254"/>
                <wp:lineTo x="0" y="18323"/>
                <wp:lineTo x="0" y="18390"/>
                <wp:lineTo x="0" y="18459"/>
                <wp:lineTo x="0" y="18527"/>
                <wp:lineTo x="0" y="18595"/>
                <wp:lineTo x="0" y="18663"/>
                <wp:lineTo x="0" y="18731"/>
                <wp:lineTo x="0" y="18799"/>
                <wp:lineTo x="0" y="18868"/>
                <wp:lineTo x="0" y="18936"/>
                <wp:lineTo x="0" y="19003"/>
                <wp:lineTo x="0" y="19072"/>
                <wp:lineTo x="0" y="19140"/>
                <wp:lineTo x="0" y="19208"/>
                <wp:lineTo x="0" y="19276"/>
                <wp:lineTo x="0" y="19344"/>
                <wp:lineTo x="0" y="19413"/>
                <wp:lineTo x="0" y="19481"/>
                <wp:lineTo x="0" y="19548"/>
                <wp:lineTo x="0" y="19617"/>
                <wp:lineTo x="0" y="19685"/>
                <wp:lineTo x="0" y="19753"/>
                <wp:lineTo x="0" y="19821"/>
                <wp:lineTo x="0" y="19889"/>
                <wp:lineTo x="0" y="19957"/>
                <wp:lineTo x="0" y="20026"/>
                <wp:lineTo x="0" y="20093"/>
                <wp:lineTo x="0" y="20161"/>
                <wp:lineTo x="0" y="20230"/>
                <wp:lineTo x="0" y="20298"/>
                <wp:lineTo x="0" y="20366"/>
                <wp:lineTo x="0" y="20434"/>
                <wp:lineTo x="0" y="20502"/>
                <wp:lineTo x="0" y="20571"/>
                <wp:lineTo x="150" y="20639"/>
                <wp:lineTo x="301" y="20706"/>
                <wp:lineTo x="451" y="20775"/>
                <wp:lineTo x="602" y="20843"/>
                <wp:lineTo x="677" y="20911"/>
                <wp:lineTo x="828" y="20979"/>
                <wp:lineTo x="978" y="21047"/>
                <wp:lineTo x="1129" y="21115"/>
                <wp:lineTo x="1279" y="21184"/>
                <wp:lineTo x="1430" y="21251"/>
                <wp:lineTo x="1505" y="21319"/>
                <wp:lineTo x="1655" y="21388"/>
                <wp:lineTo x="21449" y="21388"/>
                <wp:lineTo x="21449" y="21319"/>
                <wp:lineTo x="21449" y="21251"/>
                <wp:lineTo x="21449" y="21184"/>
                <wp:lineTo x="21449" y="21115"/>
                <wp:lineTo x="21449" y="21047"/>
                <wp:lineTo x="21449" y="20979"/>
                <wp:lineTo x="21449" y="20911"/>
                <wp:lineTo x="21449" y="20843"/>
                <wp:lineTo x="21449" y="20775"/>
                <wp:lineTo x="21449" y="20706"/>
                <wp:lineTo x="21449" y="20639"/>
                <wp:lineTo x="21449" y="20571"/>
                <wp:lineTo x="21449" y="20502"/>
                <wp:lineTo x="21449" y="20434"/>
                <wp:lineTo x="21449" y="20366"/>
                <wp:lineTo x="21449" y="20298"/>
                <wp:lineTo x="21449" y="20230"/>
                <wp:lineTo x="21449" y="20161"/>
                <wp:lineTo x="21449" y="20093"/>
                <wp:lineTo x="21449" y="20026"/>
                <wp:lineTo x="21449" y="19957"/>
                <wp:lineTo x="21449" y="19889"/>
                <wp:lineTo x="21449" y="19821"/>
                <wp:lineTo x="21449" y="19753"/>
                <wp:lineTo x="21449" y="19685"/>
                <wp:lineTo x="21449" y="19617"/>
                <wp:lineTo x="21449" y="19548"/>
                <wp:lineTo x="21449" y="19481"/>
                <wp:lineTo x="21449" y="19413"/>
                <wp:lineTo x="21449" y="19344"/>
                <wp:lineTo x="21449" y="19276"/>
                <wp:lineTo x="21449" y="19208"/>
                <wp:lineTo x="21449" y="19140"/>
                <wp:lineTo x="21449" y="19072"/>
                <wp:lineTo x="21449" y="19003"/>
                <wp:lineTo x="21449" y="18936"/>
                <wp:lineTo x="21449" y="18868"/>
                <wp:lineTo x="21449" y="18799"/>
                <wp:lineTo x="21449" y="18731"/>
                <wp:lineTo x="21449" y="18663"/>
                <wp:lineTo x="21449" y="18595"/>
                <wp:lineTo x="21449" y="18527"/>
                <wp:lineTo x="21449" y="18459"/>
                <wp:lineTo x="21449" y="18390"/>
                <wp:lineTo x="21449" y="18323"/>
                <wp:lineTo x="21449" y="18254"/>
                <wp:lineTo x="21449" y="18186"/>
                <wp:lineTo x="21449" y="18118"/>
                <wp:lineTo x="21449" y="18050"/>
                <wp:lineTo x="21449" y="17982"/>
                <wp:lineTo x="21449" y="17914"/>
                <wp:lineTo x="21449" y="17845"/>
                <wp:lineTo x="21449" y="17778"/>
                <wp:lineTo x="21449" y="17710"/>
                <wp:lineTo x="21449" y="17641"/>
                <wp:lineTo x="21449" y="17573"/>
                <wp:lineTo x="21449" y="17506"/>
                <wp:lineTo x="21449" y="17437"/>
                <wp:lineTo x="21449" y="17369"/>
                <wp:lineTo x="21449" y="17301"/>
                <wp:lineTo x="21449" y="17232"/>
                <wp:lineTo x="21449" y="17165"/>
                <wp:lineTo x="21449" y="17096"/>
                <wp:lineTo x="21449" y="17028"/>
                <wp:lineTo x="21449" y="16960"/>
                <wp:lineTo x="21449" y="16892"/>
                <wp:lineTo x="21449" y="16824"/>
                <wp:lineTo x="21449" y="16756"/>
                <wp:lineTo x="21449" y="16687"/>
                <wp:lineTo x="21449" y="16620"/>
                <wp:lineTo x="21449" y="16552"/>
                <wp:lineTo x="21449" y="16483"/>
                <wp:lineTo x="21449" y="16415"/>
                <wp:lineTo x="21449" y="16348"/>
                <wp:lineTo x="21449" y="16279"/>
                <wp:lineTo x="21449" y="16211"/>
                <wp:lineTo x="21449" y="16142"/>
                <wp:lineTo x="21449" y="16074"/>
                <wp:lineTo x="21449" y="16007"/>
                <wp:lineTo x="21449" y="15938"/>
                <wp:lineTo x="21449" y="15870"/>
                <wp:lineTo x="21449" y="15802"/>
                <wp:lineTo x="21449" y="15734"/>
                <wp:lineTo x="21449" y="15666"/>
                <wp:lineTo x="21449" y="15598"/>
                <wp:lineTo x="21449" y="15529"/>
                <wp:lineTo x="21449" y="15462"/>
                <wp:lineTo x="21449" y="15394"/>
                <wp:lineTo x="21449" y="15325"/>
                <wp:lineTo x="21449" y="15257"/>
                <wp:lineTo x="21449" y="15190"/>
                <wp:lineTo x="21449" y="15121"/>
                <wp:lineTo x="21449" y="15053"/>
                <wp:lineTo x="21449" y="14984"/>
                <wp:lineTo x="21449" y="14917"/>
                <wp:lineTo x="21449" y="14849"/>
                <wp:lineTo x="21449" y="14780"/>
                <wp:lineTo x="21449" y="14712"/>
                <wp:lineTo x="21449" y="14644"/>
                <wp:lineTo x="21449" y="14576"/>
                <wp:lineTo x="21449" y="14508"/>
                <wp:lineTo x="21449" y="14440"/>
                <wp:lineTo x="21449" y="14371"/>
                <wp:lineTo x="21449" y="14304"/>
                <wp:lineTo x="21449" y="14236"/>
                <wp:lineTo x="21449" y="14167"/>
                <wp:lineTo x="21449" y="14099"/>
                <wp:lineTo x="21449" y="14032"/>
                <wp:lineTo x="21449" y="13963"/>
                <wp:lineTo x="21449" y="13895"/>
                <wp:lineTo x="21449" y="13826"/>
                <wp:lineTo x="21449" y="13759"/>
                <wp:lineTo x="21449" y="13691"/>
                <wp:lineTo x="21449" y="13622"/>
                <wp:lineTo x="21449" y="13554"/>
                <wp:lineTo x="21449" y="13487"/>
                <wp:lineTo x="21449" y="13418"/>
                <wp:lineTo x="21449" y="13350"/>
                <wp:lineTo x="21449" y="13282"/>
                <wp:lineTo x="21449" y="13213"/>
                <wp:lineTo x="21449" y="13146"/>
                <wp:lineTo x="21449" y="13078"/>
                <wp:lineTo x="21449" y="13009"/>
                <wp:lineTo x="21449" y="12941"/>
                <wp:lineTo x="21449" y="12873"/>
                <wp:lineTo x="21449" y="12805"/>
                <wp:lineTo x="21449" y="12737"/>
                <wp:lineTo x="21449" y="12668"/>
                <wp:lineTo x="21449" y="12601"/>
                <wp:lineTo x="21449" y="12533"/>
                <wp:lineTo x="21449" y="12464"/>
                <wp:lineTo x="21449" y="12396"/>
                <wp:lineTo x="21449" y="12329"/>
                <wp:lineTo x="21449" y="12260"/>
                <wp:lineTo x="21449" y="12192"/>
                <wp:lineTo x="21449" y="12124"/>
                <wp:lineTo x="21449" y="12055"/>
                <wp:lineTo x="21449" y="11988"/>
                <wp:lineTo x="21449" y="11920"/>
                <wp:lineTo x="21449" y="11851"/>
                <wp:lineTo x="21449" y="11783"/>
                <wp:lineTo x="21449" y="11715"/>
                <wp:lineTo x="21449" y="11647"/>
                <wp:lineTo x="21449" y="11579"/>
                <wp:lineTo x="21449" y="11510"/>
                <wp:lineTo x="21449" y="11443"/>
                <wp:lineTo x="21449" y="11375"/>
                <wp:lineTo x="21449" y="11306"/>
                <wp:lineTo x="21449" y="11238"/>
                <wp:lineTo x="21449" y="11171"/>
                <wp:lineTo x="21449" y="11102"/>
                <wp:lineTo x="21449" y="11034"/>
                <wp:lineTo x="21449" y="10966"/>
                <wp:lineTo x="21449" y="10898"/>
                <wp:lineTo x="21449" y="10830"/>
                <wp:lineTo x="21449" y="10762"/>
                <wp:lineTo x="21449" y="10693"/>
                <wp:lineTo x="21449" y="10625"/>
                <wp:lineTo x="21449" y="10557"/>
                <wp:lineTo x="21449" y="10489"/>
                <wp:lineTo x="21449" y="10421"/>
                <wp:lineTo x="21449" y="10352"/>
                <wp:lineTo x="21449" y="10285"/>
                <wp:lineTo x="21449" y="10217"/>
                <wp:lineTo x="21449" y="10148"/>
                <wp:lineTo x="21449" y="10080"/>
                <wp:lineTo x="21449" y="10013"/>
                <wp:lineTo x="21449" y="9944"/>
                <wp:lineTo x="21449" y="9876"/>
                <wp:lineTo x="21449" y="9808"/>
                <wp:lineTo x="21449" y="9740"/>
                <wp:lineTo x="21449" y="9672"/>
                <wp:lineTo x="21449" y="9603"/>
                <wp:lineTo x="21449" y="9535"/>
                <wp:lineTo x="21449" y="9468"/>
                <wp:lineTo x="21449" y="9399"/>
                <wp:lineTo x="21449" y="9331"/>
                <wp:lineTo x="21449" y="9263"/>
                <wp:lineTo x="21449" y="9194"/>
                <wp:lineTo x="21449" y="9127"/>
                <wp:lineTo x="21449" y="9059"/>
                <wp:lineTo x="21449" y="8990"/>
                <wp:lineTo x="21449" y="8922"/>
                <wp:lineTo x="21449" y="8855"/>
                <wp:lineTo x="21449" y="8786"/>
                <wp:lineTo x="21449" y="8718"/>
                <wp:lineTo x="21449" y="8650"/>
                <wp:lineTo x="21449" y="8582"/>
                <wp:lineTo x="21449" y="8514"/>
                <wp:lineTo x="21449" y="8445"/>
                <wp:lineTo x="21449" y="8377"/>
                <wp:lineTo x="21449" y="8310"/>
                <wp:lineTo x="21449" y="8241"/>
                <wp:lineTo x="21449" y="8173"/>
                <wp:lineTo x="21449" y="8105"/>
                <wp:lineTo x="21449" y="8036"/>
                <wp:lineTo x="21449" y="7969"/>
                <wp:lineTo x="21449" y="7901"/>
                <wp:lineTo x="21449" y="7832"/>
                <wp:lineTo x="21449" y="7764"/>
                <wp:lineTo x="21449" y="7697"/>
                <wp:lineTo x="21449" y="7628"/>
                <wp:lineTo x="21449" y="7560"/>
                <wp:lineTo x="21449" y="7491"/>
                <wp:lineTo x="21449" y="7424"/>
                <wp:lineTo x="21449" y="7356"/>
                <wp:lineTo x="21449" y="7287"/>
                <wp:lineTo x="21449" y="7219"/>
                <wp:lineTo x="21449" y="7152"/>
                <wp:lineTo x="21449" y="7083"/>
                <wp:lineTo x="21449" y="7015"/>
                <wp:lineTo x="21449" y="6947"/>
                <wp:lineTo x="21449" y="6879"/>
                <wp:lineTo x="21449" y="6811"/>
                <wp:lineTo x="21449" y="6743"/>
                <wp:lineTo x="21449" y="6674"/>
                <wp:lineTo x="21449" y="6606"/>
                <wp:lineTo x="21449" y="6539"/>
                <wp:lineTo x="21449" y="6470"/>
                <wp:lineTo x="21449" y="6402"/>
                <wp:lineTo x="21449" y="6333"/>
                <wp:lineTo x="21449" y="6266"/>
                <wp:lineTo x="21449" y="6198"/>
                <wp:lineTo x="21449" y="6129"/>
                <wp:lineTo x="21449" y="6061"/>
                <wp:lineTo x="21449" y="5994"/>
                <wp:lineTo x="21449" y="5925"/>
                <wp:lineTo x="21449" y="5857"/>
                <wp:lineTo x="21449" y="5789"/>
                <wp:lineTo x="21449" y="5721"/>
                <wp:lineTo x="21449" y="5653"/>
                <wp:lineTo x="21449" y="5585"/>
                <wp:lineTo x="21449" y="5516"/>
                <wp:lineTo x="21449" y="5449"/>
                <wp:lineTo x="21449" y="5381"/>
                <wp:lineTo x="21449" y="5312"/>
                <wp:lineTo x="21449" y="5244"/>
                <wp:lineTo x="21449" y="5175"/>
                <wp:lineTo x="21449" y="5108"/>
                <wp:lineTo x="21449" y="5040"/>
                <wp:lineTo x="21449" y="4971"/>
                <wp:lineTo x="21449" y="4903"/>
                <wp:lineTo x="21449" y="4836"/>
                <wp:lineTo x="21449" y="4767"/>
                <wp:lineTo x="21449" y="4699"/>
                <wp:lineTo x="21449" y="4631"/>
                <wp:lineTo x="21449" y="4563"/>
                <wp:lineTo x="21449" y="4495"/>
                <wp:lineTo x="21449" y="4427"/>
                <wp:lineTo x="21449" y="4358"/>
                <wp:lineTo x="21449" y="4291"/>
                <wp:lineTo x="21449" y="4222"/>
                <wp:lineTo x="21449" y="4154"/>
                <wp:lineTo x="21449" y="4086"/>
                <wp:lineTo x="21449" y="4018"/>
                <wp:lineTo x="21449" y="3950"/>
                <wp:lineTo x="21449" y="3882"/>
                <wp:lineTo x="21449" y="3813"/>
                <wp:lineTo x="21449" y="3745"/>
                <wp:lineTo x="21449" y="3678"/>
                <wp:lineTo x="21449" y="3609"/>
                <wp:lineTo x="21449" y="3541"/>
                <wp:lineTo x="21449" y="3473"/>
                <wp:lineTo x="21449" y="3405"/>
                <wp:lineTo x="21449" y="3337"/>
                <wp:lineTo x="21449" y="3269"/>
                <wp:lineTo x="21449" y="3200"/>
                <wp:lineTo x="21449" y="3133"/>
                <wp:lineTo x="21449" y="3064"/>
                <wp:lineTo x="21449" y="2996"/>
                <wp:lineTo x="21449" y="2928"/>
                <wp:lineTo x="21449" y="2860"/>
                <wp:lineTo x="21449" y="2792"/>
                <wp:lineTo x="21449" y="2724"/>
                <wp:lineTo x="21449" y="2655"/>
                <wp:lineTo x="21449" y="2587"/>
                <wp:lineTo x="21449" y="2520"/>
                <wp:lineTo x="21449" y="2451"/>
                <wp:lineTo x="21449" y="2383"/>
                <wp:lineTo x="21449" y="2315"/>
                <wp:lineTo x="21449" y="2247"/>
                <wp:lineTo x="21449" y="2179"/>
                <wp:lineTo x="21449" y="2110"/>
                <wp:lineTo x="21449" y="2042"/>
                <wp:lineTo x="21449" y="1975"/>
                <wp:lineTo x="21449" y="1906"/>
                <wp:lineTo x="21449" y="1838"/>
                <wp:lineTo x="21449" y="1770"/>
                <wp:lineTo x="21449" y="1702"/>
                <wp:lineTo x="21449" y="1634"/>
                <wp:lineTo x="21449" y="1566"/>
                <wp:lineTo x="21449" y="1497"/>
                <wp:lineTo x="21449" y="1430"/>
                <wp:lineTo x="21449" y="1362"/>
                <wp:lineTo x="21449" y="1293"/>
                <wp:lineTo x="21449" y="1225"/>
                <wp:lineTo x="21449" y="1157"/>
                <wp:lineTo x="21449" y="1089"/>
                <wp:lineTo x="21449" y="1021"/>
                <wp:lineTo x="21449" y="952"/>
                <wp:lineTo x="21449" y="884"/>
                <wp:lineTo x="21449" y="817"/>
                <wp:lineTo x="21449" y="748"/>
                <wp:lineTo x="21449" y="680"/>
                <wp:lineTo x="21449" y="612"/>
                <wp:lineTo x="21449" y="544"/>
                <wp:lineTo x="21449" y="476"/>
                <wp:lineTo x="21449" y="408"/>
                <wp:lineTo x="21449" y="339"/>
                <wp:lineTo x="21449" y="272"/>
                <wp:lineTo x="21449" y="204"/>
                <wp:lineTo x="21449" y="135"/>
                <wp:lineTo x="1957" y="135"/>
              </wp:wrapPolygon>
            </wp:wrapTight>
            <wp:docPr id="5"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2" descr=""/>
                    <pic:cNvPicPr>
                      <a:picLocks noChangeAspect="1" noChangeArrowheads="1"/>
                    </pic:cNvPicPr>
                  </pic:nvPicPr>
                  <pic:blipFill>
                    <a:blip r:embed="rId7"/>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cs="Times New Roman" w:ascii="Times New Roman" w:hAnsi="Times New Roman"/>
          <w:color w:val="252525"/>
          <w:sz w:val="28"/>
          <w:szCs w:val="28"/>
          <w:shd w:fill="FFFFFF" w:val="clear"/>
        </w:rPr>
        <w:t>С</w:t>
      </w:r>
      <w:r>
        <w:rPr>
          <w:rFonts w:cs="Times New Roman" w:ascii="Times New Roman" w:hAnsi="Times New Roman"/>
          <w:color w:val="252525"/>
          <w:sz w:val="28"/>
          <w:szCs w:val="28"/>
          <w:shd w:fill="FFFFFF" w:val="clear"/>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подобное.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 (Рис. 2.1.5.)</w:t>
      </w:r>
    </w:p>
    <w:p>
      <w:pPr>
        <w:pStyle w:val="Normal"/>
        <w:spacing w:lineRule="auto" w:line="360" w:before="0" w:after="0"/>
        <w:ind w:firstLine="708"/>
        <w:jc w:val="both"/>
        <w:rPr>
          <w:rFonts w:ascii="Times New Roman" w:hAnsi="Times New Roman" w:cs="Times New Roman"/>
          <w:color w:val="252525"/>
          <w:sz w:val="28"/>
          <w:szCs w:val="28"/>
          <w:shd w:fill="FFFFFF" w:val="clear"/>
        </w:rPr>
      </w:pPr>
      <w:r>
        <w:rPr>
          <w:rFonts w:cs="Times New Roman" w:ascii="Times New Roman" w:hAnsi="Times New Roman"/>
          <w:color w:val="252525"/>
          <w:sz w:val="28"/>
          <w:szCs w:val="28"/>
          <w:shd w:fill="FFFFFF" w:val="clear"/>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jc w:val="center"/>
        <w:rPr>
          <w:rFonts w:ascii="Times New Roman" w:hAnsi="Times New Roman" w:cs="Times New Roman"/>
          <w:color w:val="252525"/>
          <w:sz w:val="28"/>
          <w:szCs w:val="28"/>
          <w:shd w:fill="FFFFFF" w:val="clear"/>
        </w:rPr>
      </w:pPr>
      <w:r>
        <w:rPr>
          <w:rFonts w:cs="Times New Roman" w:ascii="Times New Roman" w:hAnsi="Times New Roman"/>
          <w:b/>
          <w:sz w:val="28"/>
          <w:szCs w:val="28"/>
        </w:rPr>
        <w:t xml:space="preserve">                                                       </w:t>
      </w:r>
      <w:r>
        <w:rPr>
          <w:rFonts w:cs="Times New Roman" w:ascii="Times New Roman" w:hAnsi="Times New Roman"/>
          <w:color w:val="252525"/>
          <w:sz w:val="28"/>
          <w:szCs w:val="28"/>
          <w:shd w:fill="FFFFFF" w:val="clear"/>
        </w:rPr>
        <w:t>Рис. 2.1.5.</w:t>
      </w:r>
    </w:p>
    <w:p>
      <w:pPr>
        <w:pStyle w:val="Normal"/>
        <w:tabs>
          <w:tab w:val="left" w:pos="6660" w:leader="none"/>
        </w:tabs>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tabs>
          <w:tab w:val="left" w:pos="6660" w:leader="none"/>
        </w:tabs>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tabs>
          <w:tab w:val="left" w:pos="6660" w:leader="none"/>
        </w:tabs>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tabs>
          <w:tab w:val="left" w:pos="6660" w:leader="none"/>
        </w:tabs>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tabs>
          <w:tab w:val="left" w:pos="6660" w:leader="none"/>
        </w:tabs>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tabs>
          <w:tab w:val="left" w:pos="6660" w:leader="none"/>
        </w:tabs>
        <w:spacing w:lineRule="auto" w:line="360" w:before="0" w:after="0"/>
        <w:rPr>
          <w:rFonts w:ascii="Times New Roman" w:hAnsi="Times New Roman" w:cs="Times New Roman"/>
          <w:b/>
          <w:b/>
          <w:sz w:val="28"/>
          <w:szCs w:val="28"/>
        </w:rPr>
      </w:pPr>
      <w:r>
        <w:rPr>
          <w:rFonts w:cs="Times New Roman" w:ascii="Times New Roman" w:hAnsi="Times New Roman"/>
          <w:b/>
          <w:sz w:val="28"/>
          <w:szCs w:val="28"/>
        </w:rPr>
        <w:t>Обучающие игры</w:t>
      </w:r>
    </w:p>
    <w:p>
      <w:pPr>
        <w:pStyle w:val="Normal"/>
        <w:tabs>
          <w:tab w:val="left" w:pos="851"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Обучающие  игры – это игры, которые учат  развлекая. Как правило, эти игры направлены на гораздо более молодую аудиторию, чем большинство коммерческих продуктов. Их разработчики работают в тесном сотрудничестве с экспертами по предмету, чтобы убедиться, что содержание подходит для целевой группы.</w:t>
      </w:r>
    </w:p>
    <w:p>
      <w:pPr>
        <w:pStyle w:val="Normal"/>
        <w:tabs>
          <w:tab w:val="left" w:pos="6660"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tabs>
          <w:tab w:val="left" w:pos="6660" w:leader="none"/>
        </w:tabs>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Логические игры</w:t>
      </w:r>
    </w:p>
    <w:p>
      <w:pPr>
        <w:pStyle w:val="Normal"/>
        <w:tabs>
          <w:tab w:val="left" w:pos="6660" w:leader="none"/>
        </w:tabs>
        <w:spacing w:lineRule="auto" w:line="360" w:before="0" w:after="0"/>
        <w:ind w:firstLine="708"/>
        <w:jc w:val="both"/>
        <w:rPr>
          <w:rFonts w:ascii="Times New Roman" w:hAnsi="Times New Roman" w:cs="Times New Roman"/>
          <w:sz w:val="28"/>
          <w:szCs w:val="28"/>
        </w:rPr>
      </w:pPr>
      <w:r>
        <w:drawing>
          <wp:anchor behindDoc="1" distT="0" distB="0" distL="114300" distR="114300" simplePos="0" locked="0" layoutInCell="1" allowOverlap="1" relativeHeight="7">
            <wp:simplePos x="0" y="0"/>
            <wp:positionH relativeFrom="column">
              <wp:posOffset>3701415</wp:posOffset>
            </wp:positionH>
            <wp:positionV relativeFrom="paragraph">
              <wp:posOffset>617220</wp:posOffset>
            </wp:positionV>
            <wp:extent cx="2305050" cy="2819400"/>
            <wp:effectExtent l="0" t="0" r="0" b="0"/>
            <wp:wrapTight wrapText="bothSides">
              <wp:wrapPolygon edited="0">
                <wp:start x="1703" y="71"/>
                <wp:lineTo x="1612" y="144"/>
                <wp:lineTo x="3046" y="217"/>
                <wp:lineTo x="1075" y="289"/>
                <wp:lineTo x="3226" y="362"/>
                <wp:lineTo x="3046" y="435"/>
                <wp:lineTo x="3046" y="507"/>
                <wp:lineTo x="1434" y="580"/>
                <wp:lineTo x="1165" y="653"/>
                <wp:lineTo x="896" y="725"/>
                <wp:lineTo x="627" y="798"/>
                <wp:lineTo x="537" y="871"/>
                <wp:lineTo x="537" y="944"/>
                <wp:lineTo x="537" y="1016"/>
                <wp:lineTo x="627" y="1089"/>
                <wp:lineTo x="806" y="1162"/>
                <wp:lineTo x="627" y="1234"/>
                <wp:lineTo x="627" y="1307"/>
                <wp:lineTo x="627" y="1380"/>
                <wp:lineTo x="627" y="1452"/>
                <wp:lineTo x="448" y="1525"/>
                <wp:lineTo x="627" y="1598"/>
                <wp:lineTo x="537" y="1671"/>
                <wp:lineTo x="627" y="1743"/>
                <wp:lineTo x="986" y="1816"/>
                <wp:lineTo x="806" y="1889"/>
                <wp:lineTo x="1165" y="1961"/>
                <wp:lineTo x="6274" y="2034"/>
                <wp:lineTo x="358" y="2107"/>
                <wp:lineTo x="358" y="2179"/>
                <wp:lineTo x="448" y="2252"/>
                <wp:lineTo x="537" y="2325"/>
                <wp:lineTo x="627" y="2398"/>
                <wp:lineTo x="3943" y="2470"/>
                <wp:lineTo x="2868" y="2543"/>
                <wp:lineTo x="3943" y="2616"/>
                <wp:lineTo x="3943" y="2688"/>
                <wp:lineTo x="3943" y="2760"/>
                <wp:lineTo x="3943" y="2833"/>
                <wp:lineTo x="358" y="2905"/>
                <wp:lineTo x="358" y="2978"/>
                <wp:lineTo x="358" y="3051"/>
                <wp:lineTo x="358" y="3124"/>
                <wp:lineTo x="358" y="3196"/>
                <wp:lineTo x="358" y="3269"/>
                <wp:lineTo x="358" y="3342"/>
                <wp:lineTo x="358" y="3414"/>
                <wp:lineTo x="537" y="3487"/>
                <wp:lineTo x="1254" y="3560"/>
                <wp:lineTo x="537" y="3632"/>
                <wp:lineTo x="269" y="3705"/>
                <wp:lineTo x="179" y="3778"/>
                <wp:lineTo x="179" y="3851"/>
                <wp:lineTo x="269" y="3923"/>
                <wp:lineTo x="358" y="3996"/>
                <wp:lineTo x="358" y="4069"/>
                <wp:lineTo x="448" y="4141"/>
                <wp:lineTo x="358" y="4214"/>
                <wp:lineTo x="358" y="4287"/>
                <wp:lineTo x="358" y="4359"/>
                <wp:lineTo x="358" y="4432"/>
                <wp:lineTo x="358" y="4505"/>
                <wp:lineTo x="358" y="4578"/>
                <wp:lineTo x="358" y="4650"/>
                <wp:lineTo x="358" y="4723"/>
                <wp:lineTo x="358" y="4796"/>
                <wp:lineTo x="358" y="4868"/>
                <wp:lineTo x="358" y="4941"/>
                <wp:lineTo x="358" y="5014"/>
                <wp:lineTo x="358" y="5086"/>
                <wp:lineTo x="358" y="5159"/>
                <wp:lineTo x="358" y="5232"/>
                <wp:lineTo x="358" y="5305"/>
                <wp:lineTo x="358" y="5377"/>
                <wp:lineTo x="358" y="5449"/>
                <wp:lineTo x="358" y="5522"/>
                <wp:lineTo x="448" y="5594"/>
                <wp:lineTo x="717" y="5667"/>
                <wp:lineTo x="717" y="5740"/>
                <wp:lineTo x="717" y="5812"/>
                <wp:lineTo x="717" y="5885"/>
                <wp:lineTo x="717" y="5958"/>
                <wp:lineTo x="717" y="6031"/>
                <wp:lineTo x="448" y="6103"/>
                <wp:lineTo x="448" y="6176"/>
                <wp:lineTo x="448" y="6249"/>
                <wp:lineTo x="448" y="6321"/>
                <wp:lineTo x="448" y="6394"/>
                <wp:lineTo x="448" y="6467"/>
                <wp:lineTo x="448" y="6539"/>
                <wp:lineTo x="448" y="6612"/>
                <wp:lineTo x="448" y="6685"/>
                <wp:lineTo x="448" y="6758"/>
                <wp:lineTo x="448" y="6830"/>
                <wp:lineTo x="448" y="6903"/>
                <wp:lineTo x="448" y="6976"/>
                <wp:lineTo x="358" y="7048"/>
                <wp:lineTo x="358" y="7121"/>
                <wp:lineTo x="269" y="7194"/>
                <wp:lineTo x="269" y="7266"/>
                <wp:lineTo x="269" y="7339"/>
                <wp:lineTo x="269" y="7412"/>
                <wp:lineTo x="269" y="7485"/>
                <wp:lineTo x="269" y="7557"/>
                <wp:lineTo x="358" y="7630"/>
                <wp:lineTo x="358" y="7703"/>
                <wp:lineTo x="448" y="7775"/>
                <wp:lineTo x="448" y="7848"/>
                <wp:lineTo x="358" y="7921"/>
                <wp:lineTo x="358" y="7993"/>
                <wp:lineTo x="358" y="8065"/>
                <wp:lineTo x="358" y="8138"/>
                <wp:lineTo x="358" y="8211"/>
                <wp:lineTo x="358" y="8283"/>
                <wp:lineTo x="358" y="8356"/>
                <wp:lineTo x="358" y="8429"/>
                <wp:lineTo x="358" y="8501"/>
                <wp:lineTo x="358" y="8574"/>
                <wp:lineTo x="358" y="8647"/>
                <wp:lineTo x="358" y="8719"/>
                <wp:lineTo x="358" y="8792"/>
                <wp:lineTo x="358" y="8865"/>
                <wp:lineTo x="358" y="8938"/>
                <wp:lineTo x="358" y="9010"/>
                <wp:lineTo x="358" y="9083"/>
                <wp:lineTo x="358" y="9156"/>
                <wp:lineTo x="358" y="9228"/>
                <wp:lineTo x="358" y="9301"/>
                <wp:lineTo x="358" y="9374"/>
                <wp:lineTo x="448" y="9446"/>
                <wp:lineTo x="448" y="9519"/>
                <wp:lineTo x="448" y="9592"/>
                <wp:lineTo x="448" y="9665"/>
                <wp:lineTo x="448" y="9737"/>
                <wp:lineTo x="448" y="9810"/>
                <wp:lineTo x="448" y="9883"/>
                <wp:lineTo x="448" y="9955"/>
                <wp:lineTo x="448" y="10028"/>
                <wp:lineTo x="448" y="10101"/>
                <wp:lineTo x="448" y="10173"/>
                <wp:lineTo x="448" y="10246"/>
                <wp:lineTo x="358" y="10319"/>
                <wp:lineTo x="358" y="10392"/>
                <wp:lineTo x="448" y="10464"/>
                <wp:lineTo x="358" y="10537"/>
                <wp:lineTo x="358" y="10610"/>
                <wp:lineTo x="358" y="10682"/>
                <wp:lineTo x="358" y="10755"/>
                <wp:lineTo x="358" y="10827"/>
                <wp:lineTo x="358" y="10899"/>
                <wp:lineTo x="358" y="10972"/>
                <wp:lineTo x="358" y="11045"/>
                <wp:lineTo x="358" y="11118"/>
                <wp:lineTo x="358" y="11190"/>
                <wp:lineTo x="358" y="11263"/>
                <wp:lineTo x="448" y="11336"/>
                <wp:lineTo x="448" y="11408"/>
                <wp:lineTo x="448" y="11481"/>
                <wp:lineTo x="358" y="11554"/>
                <wp:lineTo x="448" y="11626"/>
                <wp:lineTo x="448" y="11699"/>
                <wp:lineTo x="448" y="11772"/>
                <wp:lineTo x="448" y="11844"/>
                <wp:lineTo x="448" y="11917"/>
                <wp:lineTo x="448" y="11990"/>
                <wp:lineTo x="448" y="12063"/>
                <wp:lineTo x="448" y="12135"/>
                <wp:lineTo x="448" y="12208"/>
                <wp:lineTo x="448" y="12281"/>
                <wp:lineTo x="448" y="12353"/>
                <wp:lineTo x="448" y="12426"/>
                <wp:lineTo x="448" y="12499"/>
                <wp:lineTo x="448" y="12571"/>
                <wp:lineTo x="448" y="12644"/>
                <wp:lineTo x="448" y="12717"/>
                <wp:lineTo x="448" y="12790"/>
                <wp:lineTo x="448" y="12862"/>
                <wp:lineTo x="1254" y="12935"/>
                <wp:lineTo x="448" y="13008"/>
                <wp:lineTo x="448" y="13080"/>
                <wp:lineTo x="448" y="13153"/>
                <wp:lineTo x="448" y="13226"/>
                <wp:lineTo x="448" y="13298"/>
                <wp:lineTo x="448" y="13371"/>
                <wp:lineTo x="537" y="13444"/>
                <wp:lineTo x="448" y="13516"/>
                <wp:lineTo x="448" y="13588"/>
                <wp:lineTo x="358" y="13661"/>
                <wp:lineTo x="269" y="13734"/>
                <wp:lineTo x="269" y="13806"/>
                <wp:lineTo x="269" y="13879"/>
                <wp:lineTo x="269" y="13952"/>
                <wp:lineTo x="358" y="14024"/>
                <wp:lineTo x="448" y="14097"/>
                <wp:lineTo x="448" y="14170"/>
                <wp:lineTo x="448" y="14243"/>
                <wp:lineTo x="448" y="14315"/>
                <wp:lineTo x="448" y="14388"/>
                <wp:lineTo x="537" y="14461"/>
                <wp:lineTo x="537" y="14533"/>
                <wp:lineTo x="627" y="14606"/>
                <wp:lineTo x="717" y="14679"/>
                <wp:lineTo x="806" y="14751"/>
                <wp:lineTo x="896" y="14824"/>
                <wp:lineTo x="1075" y="14897"/>
                <wp:lineTo x="4840" y="14970"/>
                <wp:lineTo x="4749" y="15042"/>
                <wp:lineTo x="5198" y="15115"/>
                <wp:lineTo x="0" y="15188"/>
                <wp:lineTo x="0" y="15260"/>
                <wp:lineTo x="0" y="15333"/>
                <wp:lineTo x="0" y="15406"/>
                <wp:lineTo x="0" y="15478"/>
                <wp:lineTo x="179" y="15551"/>
                <wp:lineTo x="448" y="15624"/>
                <wp:lineTo x="448" y="15697"/>
                <wp:lineTo x="448" y="15769"/>
                <wp:lineTo x="448" y="15842"/>
                <wp:lineTo x="448" y="15915"/>
                <wp:lineTo x="627" y="15987"/>
                <wp:lineTo x="806" y="16060"/>
                <wp:lineTo x="448" y="16132"/>
                <wp:lineTo x="448" y="16204"/>
                <wp:lineTo x="448" y="16277"/>
                <wp:lineTo x="448" y="16350"/>
                <wp:lineTo x="537" y="16423"/>
                <wp:lineTo x="986" y="16495"/>
                <wp:lineTo x="448" y="16568"/>
                <wp:lineTo x="448" y="16641"/>
                <wp:lineTo x="448" y="16713"/>
                <wp:lineTo x="537" y="16786"/>
                <wp:lineTo x="537" y="16859"/>
                <wp:lineTo x="896" y="16931"/>
                <wp:lineTo x="1254" y="17004"/>
                <wp:lineTo x="1703" y="17077"/>
                <wp:lineTo x="8066" y="17150"/>
                <wp:lineTo x="269" y="17222"/>
                <wp:lineTo x="179" y="17295"/>
                <wp:lineTo x="89" y="17368"/>
                <wp:lineTo x="89" y="17440"/>
                <wp:lineTo x="179" y="17513"/>
                <wp:lineTo x="179" y="17586"/>
                <wp:lineTo x="89" y="17658"/>
                <wp:lineTo x="89" y="17731"/>
                <wp:lineTo x="89" y="17804"/>
                <wp:lineTo x="179" y="17877"/>
                <wp:lineTo x="269" y="17949"/>
                <wp:lineTo x="448" y="18022"/>
                <wp:lineTo x="896" y="18095"/>
                <wp:lineTo x="1165" y="18167"/>
                <wp:lineTo x="1434" y="18240"/>
                <wp:lineTo x="1792" y="18313"/>
                <wp:lineTo x="1971" y="18385"/>
                <wp:lineTo x="2329" y="18458"/>
                <wp:lineTo x="2957" y="18531"/>
                <wp:lineTo x="2957" y="18604"/>
                <wp:lineTo x="2957" y="18676"/>
                <wp:lineTo x="2957" y="18749"/>
                <wp:lineTo x="2868" y="18822"/>
                <wp:lineTo x="2868" y="18893"/>
                <wp:lineTo x="0" y="18966"/>
                <wp:lineTo x="0" y="19039"/>
                <wp:lineTo x="0" y="19111"/>
                <wp:lineTo x="0" y="19184"/>
                <wp:lineTo x="89" y="19257"/>
                <wp:lineTo x="448" y="19330"/>
                <wp:lineTo x="627" y="19402"/>
                <wp:lineTo x="896" y="19475"/>
                <wp:lineTo x="806" y="19548"/>
                <wp:lineTo x="717" y="19620"/>
                <wp:lineTo x="627" y="19693"/>
                <wp:lineTo x="627" y="19766"/>
                <wp:lineTo x="627" y="19838"/>
                <wp:lineTo x="896" y="19911"/>
                <wp:lineTo x="986" y="19984"/>
                <wp:lineTo x="1075" y="20057"/>
                <wp:lineTo x="1075" y="20129"/>
                <wp:lineTo x="0" y="20202"/>
                <wp:lineTo x="0" y="20275"/>
                <wp:lineTo x="0" y="20347"/>
                <wp:lineTo x="0" y="20420"/>
                <wp:lineTo x="179" y="20493"/>
                <wp:lineTo x="448" y="20565"/>
                <wp:lineTo x="627" y="20638"/>
                <wp:lineTo x="806" y="20711"/>
                <wp:lineTo x="1075" y="20784"/>
                <wp:lineTo x="1344" y="20856"/>
                <wp:lineTo x="1612" y="20929"/>
                <wp:lineTo x="1792" y="21002"/>
                <wp:lineTo x="1971" y="21074"/>
                <wp:lineTo x="2240" y="21147"/>
                <wp:lineTo x="2420" y="21220"/>
                <wp:lineTo x="2688" y="21292"/>
                <wp:lineTo x="2868" y="21365"/>
                <wp:lineTo x="3674" y="21365"/>
                <wp:lineTo x="5377" y="21292"/>
                <wp:lineTo x="6542" y="21220"/>
                <wp:lineTo x="7886" y="21147"/>
                <wp:lineTo x="9500" y="21074"/>
                <wp:lineTo x="10844" y="21002"/>
                <wp:lineTo x="11740" y="20929"/>
                <wp:lineTo x="13264" y="20856"/>
                <wp:lineTo x="15235" y="20784"/>
                <wp:lineTo x="16669" y="20711"/>
                <wp:lineTo x="17477" y="20638"/>
                <wp:lineTo x="19089" y="20565"/>
                <wp:lineTo x="20613" y="20493"/>
                <wp:lineTo x="21420" y="20420"/>
                <wp:lineTo x="21420" y="20347"/>
                <wp:lineTo x="21420" y="20275"/>
                <wp:lineTo x="21420" y="20202"/>
                <wp:lineTo x="21420" y="20129"/>
                <wp:lineTo x="21420" y="20057"/>
                <wp:lineTo x="21420" y="19984"/>
                <wp:lineTo x="21420" y="19911"/>
                <wp:lineTo x="21420" y="19838"/>
                <wp:lineTo x="21420" y="19766"/>
                <wp:lineTo x="21420" y="19693"/>
                <wp:lineTo x="21420" y="19620"/>
                <wp:lineTo x="21420" y="19548"/>
                <wp:lineTo x="21420" y="19475"/>
                <wp:lineTo x="21420" y="19402"/>
                <wp:lineTo x="21420" y="19330"/>
                <wp:lineTo x="21420" y="19257"/>
                <wp:lineTo x="21420" y="19184"/>
                <wp:lineTo x="21420" y="19111"/>
                <wp:lineTo x="21420" y="19039"/>
                <wp:lineTo x="21420" y="18966"/>
                <wp:lineTo x="21420" y="18893"/>
                <wp:lineTo x="21420" y="18822"/>
                <wp:lineTo x="21420" y="18749"/>
                <wp:lineTo x="21420" y="18676"/>
                <wp:lineTo x="21420" y="18604"/>
                <wp:lineTo x="21420" y="18531"/>
                <wp:lineTo x="21420" y="18458"/>
                <wp:lineTo x="21420" y="18385"/>
                <wp:lineTo x="21420" y="18313"/>
                <wp:lineTo x="21420" y="18240"/>
                <wp:lineTo x="21420" y="18167"/>
                <wp:lineTo x="21420" y="18095"/>
                <wp:lineTo x="21420" y="18022"/>
                <wp:lineTo x="21420" y="17949"/>
                <wp:lineTo x="21420" y="17877"/>
                <wp:lineTo x="21420" y="17804"/>
                <wp:lineTo x="21420" y="17731"/>
                <wp:lineTo x="21420" y="17658"/>
                <wp:lineTo x="21330" y="17586"/>
                <wp:lineTo x="21330" y="17513"/>
                <wp:lineTo x="21330" y="17440"/>
                <wp:lineTo x="21330" y="17368"/>
                <wp:lineTo x="21330" y="17295"/>
                <wp:lineTo x="21330" y="17222"/>
                <wp:lineTo x="21330" y="17150"/>
                <wp:lineTo x="21330" y="17077"/>
                <wp:lineTo x="21330" y="17004"/>
                <wp:lineTo x="21330" y="16931"/>
                <wp:lineTo x="21420" y="16859"/>
                <wp:lineTo x="21420" y="16786"/>
                <wp:lineTo x="21420" y="16713"/>
                <wp:lineTo x="21420" y="16641"/>
                <wp:lineTo x="21420" y="16568"/>
                <wp:lineTo x="21420" y="16495"/>
                <wp:lineTo x="21420" y="16423"/>
                <wp:lineTo x="21420" y="16350"/>
                <wp:lineTo x="21420" y="16277"/>
                <wp:lineTo x="21420" y="16204"/>
                <wp:lineTo x="21420" y="16132"/>
                <wp:lineTo x="21420" y="16060"/>
                <wp:lineTo x="21420" y="15987"/>
                <wp:lineTo x="21420" y="15915"/>
                <wp:lineTo x="21420" y="15842"/>
                <wp:lineTo x="21420" y="15769"/>
                <wp:lineTo x="21420" y="15697"/>
                <wp:lineTo x="21420" y="15624"/>
                <wp:lineTo x="21420" y="15551"/>
                <wp:lineTo x="21420" y="15478"/>
                <wp:lineTo x="21420" y="15406"/>
                <wp:lineTo x="21420" y="15333"/>
                <wp:lineTo x="21420" y="15260"/>
                <wp:lineTo x="21420" y="15188"/>
                <wp:lineTo x="21420" y="15115"/>
                <wp:lineTo x="21420" y="15042"/>
                <wp:lineTo x="21420" y="14970"/>
                <wp:lineTo x="21420" y="14897"/>
                <wp:lineTo x="21420" y="14824"/>
                <wp:lineTo x="21420" y="14751"/>
                <wp:lineTo x="21420" y="14679"/>
                <wp:lineTo x="21420" y="14606"/>
                <wp:lineTo x="21420" y="14533"/>
                <wp:lineTo x="21420" y="14461"/>
                <wp:lineTo x="21420" y="14388"/>
                <wp:lineTo x="21420" y="14315"/>
                <wp:lineTo x="21420" y="14243"/>
                <wp:lineTo x="21420" y="14170"/>
                <wp:lineTo x="21420" y="14097"/>
                <wp:lineTo x="21420" y="14024"/>
                <wp:lineTo x="21420" y="13952"/>
                <wp:lineTo x="21420" y="13879"/>
                <wp:lineTo x="21420" y="13806"/>
                <wp:lineTo x="21420" y="13734"/>
                <wp:lineTo x="21420" y="13661"/>
                <wp:lineTo x="21420" y="13588"/>
                <wp:lineTo x="21420" y="13516"/>
                <wp:lineTo x="21420" y="13444"/>
                <wp:lineTo x="21420" y="13371"/>
                <wp:lineTo x="21420" y="13298"/>
                <wp:lineTo x="21420" y="13226"/>
                <wp:lineTo x="21420" y="13153"/>
                <wp:lineTo x="21420" y="13080"/>
                <wp:lineTo x="21420" y="13008"/>
                <wp:lineTo x="21420" y="12935"/>
                <wp:lineTo x="21420" y="12862"/>
                <wp:lineTo x="21420" y="12790"/>
                <wp:lineTo x="21420" y="12717"/>
                <wp:lineTo x="21420" y="12644"/>
                <wp:lineTo x="21420" y="12571"/>
                <wp:lineTo x="21420" y="12499"/>
                <wp:lineTo x="21420" y="12426"/>
                <wp:lineTo x="21420" y="12353"/>
                <wp:lineTo x="21420" y="12281"/>
                <wp:lineTo x="21420" y="12208"/>
                <wp:lineTo x="21420" y="12135"/>
                <wp:lineTo x="21420" y="12063"/>
                <wp:lineTo x="21420" y="11990"/>
                <wp:lineTo x="21420" y="11917"/>
                <wp:lineTo x="21420" y="11844"/>
                <wp:lineTo x="21420" y="11772"/>
                <wp:lineTo x="21420" y="11699"/>
                <wp:lineTo x="21420" y="11626"/>
                <wp:lineTo x="21420" y="11554"/>
                <wp:lineTo x="21420" y="11481"/>
                <wp:lineTo x="21420" y="11408"/>
                <wp:lineTo x="21420" y="11336"/>
                <wp:lineTo x="21420" y="11263"/>
                <wp:lineTo x="21420" y="11190"/>
                <wp:lineTo x="21420" y="11118"/>
                <wp:lineTo x="21420" y="11045"/>
                <wp:lineTo x="21420" y="10972"/>
                <wp:lineTo x="21420" y="10899"/>
                <wp:lineTo x="21420" y="10827"/>
                <wp:lineTo x="21420" y="10755"/>
                <wp:lineTo x="21420" y="10682"/>
                <wp:lineTo x="21420" y="10610"/>
                <wp:lineTo x="21420" y="10537"/>
                <wp:lineTo x="21420" y="10464"/>
                <wp:lineTo x="21420" y="10392"/>
                <wp:lineTo x="21420" y="10319"/>
                <wp:lineTo x="21420" y="10246"/>
                <wp:lineTo x="21420" y="10173"/>
                <wp:lineTo x="21420" y="10101"/>
                <wp:lineTo x="21420" y="10028"/>
                <wp:lineTo x="21420" y="9955"/>
                <wp:lineTo x="21420" y="9883"/>
                <wp:lineTo x="21420" y="9810"/>
                <wp:lineTo x="21420" y="9737"/>
                <wp:lineTo x="21420" y="9665"/>
                <wp:lineTo x="21420" y="9592"/>
                <wp:lineTo x="21420" y="9519"/>
                <wp:lineTo x="21420" y="9446"/>
                <wp:lineTo x="21420" y="9374"/>
                <wp:lineTo x="21420" y="9301"/>
                <wp:lineTo x="21420" y="9228"/>
                <wp:lineTo x="21420" y="9156"/>
                <wp:lineTo x="21420" y="9083"/>
                <wp:lineTo x="21420" y="9010"/>
                <wp:lineTo x="21420" y="8938"/>
                <wp:lineTo x="21420" y="8865"/>
                <wp:lineTo x="21420" y="8792"/>
                <wp:lineTo x="21420" y="8719"/>
                <wp:lineTo x="21420" y="8647"/>
                <wp:lineTo x="21420" y="8574"/>
                <wp:lineTo x="21420" y="8501"/>
                <wp:lineTo x="21420" y="8429"/>
                <wp:lineTo x="21420" y="8356"/>
                <wp:lineTo x="21420" y="8283"/>
                <wp:lineTo x="21420" y="8211"/>
                <wp:lineTo x="21420" y="8138"/>
                <wp:lineTo x="21420" y="8065"/>
                <wp:lineTo x="21420" y="7993"/>
                <wp:lineTo x="21420" y="7921"/>
                <wp:lineTo x="21420" y="7848"/>
                <wp:lineTo x="21420" y="7775"/>
                <wp:lineTo x="21420" y="7703"/>
                <wp:lineTo x="21420" y="7630"/>
                <wp:lineTo x="21420" y="7557"/>
                <wp:lineTo x="21420" y="7485"/>
                <wp:lineTo x="21420" y="7412"/>
                <wp:lineTo x="21420" y="7339"/>
                <wp:lineTo x="21420" y="7266"/>
                <wp:lineTo x="21420" y="7194"/>
                <wp:lineTo x="21420" y="7121"/>
                <wp:lineTo x="19180" y="7048"/>
                <wp:lineTo x="19089" y="6976"/>
                <wp:lineTo x="19000" y="6903"/>
                <wp:lineTo x="19269" y="6830"/>
                <wp:lineTo x="19180" y="6758"/>
                <wp:lineTo x="19986" y="6685"/>
                <wp:lineTo x="16849" y="6612"/>
                <wp:lineTo x="20165" y="6539"/>
                <wp:lineTo x="20075" y="6467"/>
                <wp:lineTo x="19897" y="6394"/>
                <wp:lineTo x="16849" y="6321"/>
                <wp:lineTo x="16760" y="6249"/>
                <wp:lineTo x="16491" y="6176"/>
                <wp:lineTo x="16491" y="6103"/>
                <wp:lineTo x="20703" y="6031"/>
                <wp:lineTo x="16760" y="5958"/>
                <wp:lineTo x="20882" y="5885"/>
                <wp:lineTo x="20792" y="5812"/>
                <wp:lineTo x="16849" y="5740"/>
                <wp:lineTo x="16849" y="5667"/>
                <wp:lineTo x="16849" y="5594"/>
                <wp:lineTo x="20075" y="5522"/>
                <wp:lineTo x="20344" y="5449"/>
                <wp:lineTo x="20434" y="5377"/>
                <wp:lineTo x="20434" y="5305"/>
                <wp:lineTo x="20434" y="5232"/>
                <wp:lineTo x="20434" y="5159"/>
                <wp:lineTo x="20434" y="5086"/>
                <wp:lineTo x="20344" y="5014"/>
                <wp:lineTo x="20255" y="4941"/>
                <wp:lineTo x="19986" y="4868"/>
                <wp:lineTo x="19986" y="4796"/>
                <wp:lineTo x="19986" y="4723"/>
                <wp:lineTo x="19986" y="4650"/>
                <wp:lineTo x="21420" y="4578"/>
                <wp:lineTo x="21330" y="4505"/>
                <wp:lineTo x="20344" y="4432"/>
                <wp:lineTo x="20344" y="4359"/>
                <wp:lineTo x="20344" y="4287"/>
                <wp:lineTo x="20344" y="4214"/>
                <wp:lineTo x="20344" y="4141"/>
                <wp:lineTo x="20344" y="4069"/>
                <wp:lineTo x="20344" y="3996"/>
                <wp:lineTo x="20344" y="3923"/>
                <wp:lineTo x="21240" y="3851"/>
                <wp:lineTo x="19986" y="3778"/>
                <wp:lineTo x="19986" y="3705"/>
                <wp:lineTo x="19986" y="3632"/>
                <wp:lineTo x="19986" y="3560"/>
                <wp:lineTo x="19986" y="3487"/>
                <wp:lineTo x="19986" y="3414"/>
                <wp:lineTo x="20344" y="3342"/>
                <wp:lineTo x="20434" y="3269"/>
                <wp:lineTo x="20434" y="3196"/>
                <wp:lineTo x="20434" y="3124"/>
                <wp:lineTo x="20434" y="3051"/>
                <wp:lineTo x="20434" y="2978"/>
                <wp:lineTo x="21420" y="2905"/>
                <wp:lineTo x="21420" y="2833"/>
                <wp:lineTo x="21420" y="2760"/>
                <wp:lineTo x="20344" y="2688"/>
                <wp:lineTo x="19897" y="2616"/>
                <wp:lineTo x="18910" y="2543"/>
                <wp:lineTo x="18910" y="2470"/>
                <wp:lineTo x="18821" y="2398"/>
                <wp:lineTo x="17566" y="2325"/>
                <wp:lineTo x="14967" y="2252"/>
                <wp:lineTo x="13264" y="2179"/>
                <wp:lineTo x="13174" y="2107"/>
                <wp:lineTo x="13085" y="2034"/>
                <wp:lineTo x="15057" y="1961"/>
                <wp:lineTo x="20972" y="1889"/>
                <wp:lineTo x="15146" y="1816"/>
                <wp:lineTo x="15235" y="1743"/>
                <wp:lineTo x="16760" y="1671"/>
                <wp:lineTo x="21240" y="1598"/>
                <wp:lineTo x="21420" y="1525"/>
                <wp:lineTo x="21420" y="1452"/>
                <wp:lineTo x="21420" y="1380"/>
                <wp:lineTo x="21420" y="1307"/>
                <wp:lineTo x="21420" y="1234"/>
                <wp:lineTo x="21420" y="1162"/>
                <wp:lineTo x="21420" y="1089"/>
                <wp:lineTo x="21420" y="1016"/>
                <wp:lineTo x="21061" y="944"/>
                <wp:lineTo x="21061" y="871"/>
                <wp:lineTo x="20972" y="798"/>
                <wp:lineTo x="21330" y="725"/>
                <wp:lineTo x="21420" y="653"/>
                <wp:lineTo x="21420" y="580"/>
                <wp:lineTo x="21420" y="507"/>
                <wp:lineTo x="21420" y="435"/>
                <wp:lineTo x="21330" y="362"/>
                <wp:lineTo x="18194" y="289"/>
                <wp:lineTo x="16311" y="217"/>
                <wp:lineTo x="13891" y="144"/>
                <wp:lineTo x="3405" y="71"/>
                <wp:lineTo x="1703" y="71"/>
              </wp:wrapPolygon>
            </wp:wrapTight>
            <wp:docPr id="6"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45" descr=""/>
                    <pic:cNvPicPr>
                      <a:picLocks noChangeAspect="1" noChangeArrowheads="1"/>
                    </pic:cNvPicPr>
                  </pic:nvPicPr>
                  <pic:blipFill>
                    <a:blip r:embed="rId8"/>
                    <a:stretch>
                      <a:fillRect/>
                    </a:stretch>
                  </pic:blipFill>
                  <pic:spPr bwMode="auto">
                    <a:xfrm>
                      <a:off x="0" y="0"/>
                      <a:ext cx="2305050" cy="2819400"/>
                    </a:xfrm>
                    <a:prstGeom prst="rect">
                      <a:avLst/>
                    </a:prstGeom>
                    <a:noFill/>
                    <a:ln w="9525">
                      <a:noFill/>
                      <a:miter lim="800000"/>
                      <a:headEnd/>
                      <a:tailEnd/>
                    </a:ln>
                  </pic:spPr>
                </pic:pic>
              </a:graphicData>
            </a:graphic>
          </wp:anchor>
        </w:drawing>
      </w:r>
      <w:r>
        <w:rPr>
          <w:rFonts w:cs="Times New Roman" w:ascii="Times New Roman" w:hAnsi="Times New Roman"/>
          <w:sz w:val="28"/>
          <w:szCs w:val="28"/>
        </w:rPr>
        <w:t>Л</w:t>
      </w:r>
      <w:r>
        <w:rPr>
          <w:rFonts w:cs="Times New Roman" w:ascii="Times New Roman" w:hAnsi="Times New Roman"/>
          <w:sz w:val="28"/>
          <w:szCs w:val="28"/>
        </w:rPr>
        <w:t xml:space="preserve">огические игры существуют исключительно для любителей решать интеллектуальные задачки, например  «The </w:t>
      </w:r>
      <w:r>
        <w:rPr>
          <w:rFonts w:cs="Times New Roman" w:ascii="Times New Roman" w:hAnsi="Times New Roman"/>
          <w:sz w:val="28"/>
          <w:szCs w:val="28"/>
          <w:lang w:val="en-US"/>
        </w:rPr>
        <w:t>Castle</w:t>
      </w:r>
      <w:r>
        <w:rPr>
          <w:rFonts w:cs="Times New Roman" w:ascii="Times New Roman" w:hAnsi="Times New Roman"/>
          <w:sz w:val="28"/>
          <w:szCs w:val="28"/>
        </w:rPr>
        <w:t xml:space="preserve"> </w:t>
      </w:r>
      <w:r>
        <w:rPr>
          <w:rFonts w:cs="Times New Roman" w:ascii="Times New Roman" w:hAnsi="Times New Roman"/>
          <w:sz w:val="28"/>
          <w:szCs w:val="28"/>
          <w:lang w:val="en-US"/>
        </w:rPr>
        <w:t>of</w:t>
      </w:r>
      <w:r>
        <w:rPr>
          <w:rFonts w:cs="Times New Roman" w:ascii="Times New Roman" w:hAnsi="Times New Roman"/>
          <w:sz w:val="28"/>
          <w:szCs w:val="28"/>
        </w:rPr>
        <w:t xml:space="preserve"> </w:t>
      </w:r>
      <w:r>
        <w:rPr>
          <w:rFonts w:cs="Times New Roman" w:ascii="Times New Roman" w:hAnsi="Times New Roman"/>
          <w:sz w:val="28"/>
          <w:szCs w:val="28"/>
          <w:lang w:val="en-US"/>
        </w:rPr>
        <w:t>Dr</w:t>
      </w:r>
      <w:r>
        <w:rPr>
          <w:rFonts w:cs="Times New Roman" w:ascii="Times New Roman" w:hAnsi="Times New Roman"/>
          <w:sz w:val="28"/>
          <w:szCs w:val="28"/>
        </w:rPr>
        <w:t xml:space="preserve">. </w:t>
      </w:r>
      <w:r>
        <w:rPr>
          <w:rFonts w:cs="Times New Roman" w:ascii="Times New Roman" w:hAnsi="Times New Roman"/>
          <w:sz w:val="28"/>
          <w:szCs w:val="28"/>
          <w:lang w:val="en-US"/>
        </w:rPr>
        <w:t>BrainandThe</w:t>
      </w:r>
      <w:r>
        <w:rPr>
          <w:rFonts w:cs="Times New Roman" w:ascii="Times New Roman" w:hAnsi="Times New Roman"/>
          <w:sz w:val="28"/>
          <w:szCs w:val="28"/>
        </w:rPr>
        <w:t xml:space="preserve"> </w:t>
      </w:r>
      <w:r>
        <w:rPr>
          <w:rFonts w:cs="Times New Roman" w:ascii="Times New Roman" w:hAnsi="Times New Roman"/>
          <w:sz w:val="28"/>
          <w:szCs w:val="28"/>
          <w:lang w:val="en-US"/>
        </w:rPr>
        <w:t>Incredible</w:t>
      </w:r>
      <w:r>
        <w:rPr>
          <w:rFonts w:cs="Times New Roman" w:ascii="Times New Roman" w:hAnsi="Times New Roman"/>
          <w:sz w:val="28"/>
          <w:szCs w:val="28"/>
        </w:rPr>
        <w:t xml:space="preserve"> </w:t>
      </w:r>
      <w:r>
        <w:rPr>
          <w:rFonts w:cs="Times New Roman" w:ascii="Times New Roman" w:hAnsi="Times New Roman"/>
          <w:sz w:val="28"/>
          <w:szCs w:val="28"/>
          <w:lang w:val="en-US"/>
        </w:rPr>
        <w:t>Machine</w:t>
      </w:r>
      <w:r>
        <w:rPr>
          <w:rFonts w:cs="Times New Roman" w:ascii="Times New Roman" w:hAnsi="Times New Roman"/>
          <w:sz w:val="28"/>
          <w:szCs w:val="28"/>
        </w:rPr>
        <w:t>» (Рис. 2.1.6. ).</w:t>
      </w:r>
    </w:p>
    <w:p>
      <w:pPr>
        <w:pStyle w:val="Normal"/>
        <w:tabs>
          <w:tab w:val="left" w:pos="6660"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Головоломки в этих играх являются самоцелью и не интегрированы в истории, как это принято в приключенческих играх.</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tabs>
          <w:tab w:val="left" w:pos="7665" w:leader="none"/>
        </w:tabs>
        <w:spacing w:lineRule="auto" w:line="360" w:before="0" w:after="0"/>
        <w:rPr>
          <w:rFonts w:ascii="Times New Roman" w:hAnsi="Times New Roman" w:cs="Times New Roman"/>
          <w:b/>
          <w:b/>
          <w:sz w:val="28"/>
          <w:szCs w:val="28"/>
        </w:rPr>
      </w:pPr>
      <w:r>
        <w:rPr>
          <w:rFonts w:cs="Times New Roman" w:ascii="Times New Roman" w:hAnsi="Times New Roman"/>
          <w:b/>
          <w:sz w:val="28"/>
          <w:szCs w:val="28"/>
        </w:rPr>
        <w:tab/>
      </w:r>
      <w:r>
        <w:rPr>
          <w:rFonts w:cs="Times New Roman" w:ascii="Times New Roman" w:hAnsi="Times New Roman"/>
          <w:sz w:val="28"/>
          <w:szCs w:val="28"/>
        </w:rPr>
        <w:t>Рис. 2.1.6.</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2.2. Обзор существующих игр,  использующих реальные                       географические карты.</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pPr>
        <w:pStyle w:val="Normal"/>
        <w:spacing w:lineRule="auto" w:line="240"/>
        <w:rPr>
          <w:rFonts w:ascii="Times New Roman" w:hAnsi="Times New Roman" w:cs="Times New Roman"/>
          <w:b/>
          <w:b/>
          <w:sz w:val="28"/>
          <w:szCs w:val="28"/>
          <w:u w:val="single"/>
        </w:rPr>
      </w:pPr>
      <w:r>
        <w:rPr>
          <w:rFonts w:cs="Times New Roman" w:ascii="Times New Roman" w:hAnsi="Times New Roman"/>
          <w:b/>
          <w:sz w:val="28"/>
          <w:szCs w:val="28"/>
          <w:u w:val="single"/>
          <w:lang w:val="en-US"/>
        </w:rPr>
        <w:t>Monopoly</w:t>
      </w:r>
      <w:r>
        <w:rPr>
          <w:rFonts w:cs="Times New Roman" w:ascii="Times New Roman" w:hAnsi="Times New Roman"/>
          <w:b/>
          <w:sz w:val="28"/>
          <w:szCs w:val="28"/>
          <w:u w:val="single"/>
        </w:rPr>
        <w:t xml:space="preserve"> </w:t>
      </w:r>
      <w:r>
        <w:rPr>
          <w:rFonts w:cs="Times New Roman" w:ascii="Times New Roman" w:hAnsi="Times New Roman"/>
          <w:b/>
          <w:sz w:val="28"/>
          <w:szCs w:val="28"/>
          <w:u w:val="single"/>
          <w:lang w:val="en-US"/>
        </w:rPr>
        <w:t>City</w:t>
      </w:r>
      <w:r>
        <w:rPr>
          <w:rFonts w:cs="Times New Roman" w:ascii="Times New Roman" w:hAnsi="Times New Roman"/>
          <w:b/>
          <w:sz w:val="28"/>
          <w:szCs w:val="28"/>
          <w:u w:val="single"/>
        </w:rPr>
        <w:t xml:space="preserve"> </w:t>
      </w:r>
      <w:r>
        <w:rPr>
          <w:rFonts w:cs="Times New Roman" w:ascii="Times New Roman" w:hAnsi="Times New Roman"/>
          <w:b/>
          <w:sz w:val="28"/>
          <w:szCs w:val="28"/>
          <w:u w:val="single"/>
          <w:lang w:val="en-US"/>
        </w:rPr>
        <w:t>Streets</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lang w:val="en-US"/>
        </w:rPr>
        <w:t>Monopoly</w:t>
      </w:r>
      <w:r>
        <w:rPr>
          <w:rFonts w:cs="Times New Roman" w:ascii="Times New Roman" w:hAnsi="Times New Roman"/>
          <w:sz w:val="28"/>
          <w:szCs w:val="28"/>
        </w:rPr>
        <w:t xml:space="preserve"> </w:t>
      </w:r>
      <w:r>
        <w:rPr>
          <w:rFonts w:cs="Times New Roman" w:ascii="Times New Roman" w:hAnsi="Times New Roman"/>
          <w:sz w:val="28"/>
          <w:szCs w:val="28"/>
          <w:lang w:val="en-US"/>
        </w:rPr>
        <w:t>City</w:t>
      </w:r>
      <w:r>
        <w:rPr>
          <w:rFonts w:cs="Times New Roman" w:ascii="Times New Roman" w:hAnsi="Times New Roman"/>
          <w:sz w:val="28"/>
          <w:szCs w:val="28"/>
        </w:rPr>
        <w:t xml:space="preserve"> </w:t>
      </w:r>
      <w:r>
        <w:rPr>
          <w:rFonts w:cs="Times New Roman" w:ascii="Times New Roman" w:hAnsi="Times New Roman"/>
          <w:sz w:val="28"/>
          <w:szCs w:val="28"/>
          <w:lang w:val="en-US"/>
        </w:rPr>
        <w:t>Streets</w:t>
      </w:r>
      <w:r>
        <w:rPr>
          <w:rFonts w:cs="Times New Roman" w:ascii="Times New Roman" w:hAnsi="Times New Roman"/>
          <w:sz w:val="28"/>
          <w:szCs w:val="28"/>
        </w:rPr>
        <w:t xml:space="preserve"> — глобальная онлайн-игра на основе </w:t>
      </w:r>
      <w:r>
        <w:rPr>
          <w:rFonts w:cs="Times New Roman" w:ascii="Times New Roman" w:hAnsi="Times New Roman"/>
          <w:sz w:val="28"/>
          <w:szCs w:val="28"/>
          <w:lang w:val="en-US"/>
        </w:rPr>
        <w:t>Google</w:t>
      </w:r>
      <w:r>
        <w:rPr>
          <w:rFonts w:cs="Times New Roman" w:ascii="Times New Roman" w:hAnsi="Times New Roman"/>
          <w:sz w:val="28"/>
          <w:szCs w:val="28"/>
        </w:rPr>
        <w:t xml:space="preserve"> </w:t>
      </w:r>
      <w:r>
        <w:rPr>
          <w:rFonts w:cs="Times New Roman" w:ascii="Times New Roman" w:hAnsi="Times New Roman"/>
          <w:sz w:val="28"/>
          <w:szCs w:val="28"/>
          <w:lang w:val="en-US"/>
        </w:rPr>
        <w:t>Maps</w:t>
      </w:r>
      <w:r>
        <w:rPr>
          <w:rFonts w:cs="Times New Roman" w:ascii="Times New Roman" w:hAnsi="Times New Roman"/>
          <w:sz w:val="28"/>
          <w:szCs w:val="28"/>
        </w:rPr>
        <w:t>.</w:t>
      </w:r>
    </w:p>
    <w:p>
      <w:pPr>
        <w:pStyle w:val="Normal"/>
        <w:spacing w:lineRule="auto" w:line="240"/>
        <w:rPr/>
      </w:pPr>
      <w:r>
        <w:rPr>
          <w:rFonts w:cs="Times New Roman" w:ascii="Times New Roman" w:hAnsi="Times New Roman"/>
          <w:sz w:val="28"/>
          <w:szCs w:val="28"/>
          <w:u w:val="single"/>
        </w:rPr>
        <w:t xml:space="preserve">Разработчик: </w:t>
      </w:r>
      <w:hyperlink r:id="rId9">
        <w:r>
          <w:rPr>
            <w:rStyle w:val="InternetLink"/>
            <w:rFonts w:cs="Times New Roman" w:ascii="Times New Roman" w:hAnsi="Times New Roman"/>
            <w:color w:val="000000" w:themeColor="text1"/>
            <w:sz w:val="28"/>
            <w:szCs w:val="28"/>
            <w:shd w:fill="F9F9F9" w:val="clear"/>
          </w:rPr>
          <w:t>Tribal DDB</w:t>
        </w:r>
      </w:hyperlink>
      <w:r>
        <w:rPr>
          <w:rFonts w:cs="Times New Roman" w:ascii="Times New Roman" w:hAnsi="Times New Roman"/>
          <w:color w:val="000000" w:themeColor="text1"/>
          <w:sz w:val="28"/>
          <w:szCs w:val="28"/>
        </w:rPr>
        <w:t>.</w:t>
      </w:r>
    </w:p>
    <w:p>
      <w:pPr>
        <w:pStyle w:val="Normal"/>
        <w:spacing w:lineRule="auto" w:line="240"/>
        <w:jc w:val="both"/>
        <w:rPr/>
      </w:pPr>
      <w:r>
        <w:rPr>
          <w:rFonts w:cs="Times New Roman" w:ascii="Times New Roman" w:hAnsi="Times New Roman"/>
          <w:color w:val="000000" w:themeColor="text1"/>
          <w:sz w:val="28"/>
          <w:szCs w:val="28"/>
          <w:u w:val="single"/>
        </w:rPr>
        <w:t>Жанр:</w:t>
      </w:r>
      <w:r>
        <w:rPr>
          <w:rFonts w:cs="Times New Roman" w:ascii="Times New Roman" w:hAnsi="Times New Roman"/>
          <w:color w:val="000000" w:themeColor="text1"/>
          <w:sz w:val="28"/>
          <w:szCs w:val="28"/>
        </w:rPr>
        <w:t xml:space="preserve"> многопользовательская онлайн стратегия реального времени.</w:t>
      </w:r>
    </w:p>
    <w:p>
      <w:pPr>
        <w:pStyle w:val="Normal"/>
        <w:spacing w:lineRule="auto" w:line="360"/>
        <w:ind w:firstLine="708"/>
        <w:jc w:val="both"/>
        <w:rPr>
          <w:rFonts w:ascii="Times New Roman" w:hAnsi="Times New Roman" w:cs="Times New Roman"/>
          <w:sz w:val="28"/>
          <w:szCs w:val="28"/>
          <w:lang w:val="en-US"/>
        </w:rPr>
      </w:pPr>
      <w:r>
        <w:rPr>
          <w:rFonts w:cs="Times New Roman" w:ascii="Times New Roman" w:hAnsi="Times New Roman"/>
          <w:sz w:val="28"/>
          <w:szCs w:val="28"/>
        </w:rPr>
        <w:t>При первом посещении сервис предлагает нам начать с того города, который он определил по нашему IP адресу. (Рис 2.</w:t>
      </w:r>
      <w:r>
        <w:rPr>
          <w:rFonts w:cs="Times New Roman" w:ascii="Times New Roman" w:hAnsi="Times New Roman"/>
          <w:sz w:val="28"/>
          <w:szCs w:val="28"/>
          <w:lang w:val="en-US"/>
        </w:rPr>
        <w:t>2.1.</w:t>
      </w:r>
      <w:r>
        <w:rPr>
          <w:rFonts w:cs="Times New Roman" w:ascii="Times New Roman" w:hAnsi="Times New Roman"/>
          <w:sz w:val="28"/>
          <w:szCs w:val="28"/>
        </w:rPr>
        <w:t>)</w:t>
      </w:r>
      <w:r>
        <w:rPr>
          <w:rFonts w:cs="Times New Roman" w:ascii="Times New Roman" w:hAnsi="Times New Roman"/>
          <w:sz w:val="28"/>
          <w:szCs w:val="28"/>
          <w:lang w:val="en-US"/>
        </w:rPr>
        <w:t>.</w:t>
      </w:r>
    </w:p>
    <w:p>
      <w:pPr>
        <w:pStyle w:val="Normal"/>
        <w:spacing w:lineRule="auto" w:line="240"/>
        <w:rPr>
          <w:rFonts w:ascii="Times New Roman" w:hAnsi="Times New Roman" w:cs="Times New Roman"/>
          <w:sz w:val="28"/>
          <w:szCs w:val="28"/>
        </w:rPr>
      </w:pPr>
      <w:r>
        <w:rPr/>
        <w:drawing>
          <wp:inline distT="0" distB="0" distL="0" distR="0">
            <wp:extent cx="4876800" cy="2809875"/>
            <wp:effectExtent l="0" t="0" r="0" b="0"/>
            <wp:docPr id="7"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descr=""/>
                    <pic:cNvPicPr>
                      <a:picLocks noChangeAspect="1" noChangeArrowheads="1"/>
                    </pic:cNvPicPr>
                  </pic:nvPicPr>
                  <pic:blipFill>
                    <a:blip r:embed="rId10"/>
                    <a:stretch>
                      <a:fillRect/>
                    </a:stretch>
                  </pic:blipFill>
                  <pic:spPr bwMode="auto">
                    <a:xfrm>
                      <a:off x="0" y="0"/>
                      <a:ext cx="4876800" cy="2809875"/>
                    </a:xfrm>
                    <a:prstGeom prst="rect">
                      <a:avLst/>
                    </a:prstGeom>
                    <a:noFill/>
                    <a:ln w="9525">
                      <a:noFill/>
                      <a:miter lim="800000"/>
                      <a:headEnd/>
                      <a:tailEnd/>
                    </a:ln>
                  </pic:spPr>
                </pic:pic>
              </a:graphicData>
            </a:graphic>
          </wp:inline>
        </w:drawing>
      </w:r>
    </w:p>
    <w:p>
      <w:pPr>
        <w:pStyle w:val="Normal"/>
        <w:ind w:left="3540" w:firstLine="708"/>
        <w:rPr>
          <w:rFonts w:ascii="Times New Roman" w:hAnsi="Times New Roman" w:cs="Times New Roman"/>
          <w:sz w:val="28"/>
          <w:szCs w:val="28"/>
        </w:rPr>
      </w:pPr>
      <w:r>
        <w:rPr>
          <w:rFonts w:cs="Times New Roman" w:ascii="Times New Roman" w:hAnsi="Times New Roman"/>
          <w:sz w:val="28"/>
          <w:szCs w:val="28"/>
        </w:rPr>
        <w:t>Рис 2.2.1.</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После перехода по ссылке попадаем в свой город и получаем возможность купить любую улицу. С этого и начинается игра (Рис 2.</w:t>
      </w:r>
      <w:r>
        <w:rPr>
          <w:rFonts w:cs="Times New Roman" w:ascii="Times New Roman" w:hAnsi="Times New Roman"/>
          <w:sz w:val="28"/>
          <w:szCs w:val="28"/>
          <w:lang w:val="en-US"/>
        </w:rPr>
        <w:t>2.</w:t>
      </w:r>
      <w:r>
        <w:rPr>
          <w:rFonts w:cs="Times New Roman" w:ascii="Times New Roman" w:hAnsi="Times New Roman"/>
          <w:sz w:val="28"/>
          <w:szCs w:val="28"/>
        </w:rPr>
        <w:t>2</w:t>
      </w:r>
      <w:r>
        <w:rPr>
          <w:rFonts w:cs="Times New Roman" w:ascii="Times New Roman" w:hAnsi="Times New Roman"/>
          <w:sz w:val="28"/>
          <w:szCs w:val="28"/>
          <w:lang w:val="en-US"/>
        </w:rPr>
        <w:t>.</w:t>
      </w:r>
      <w:r>
        <w:rPr>
          <w:rFonts w:cs="Times New Roman" w:ascii="Times New Roman" w:hAnsi="Times New Roman"/>
          <w:sz w:val="28"/>
          <w:szCs w:val="28"/>
        </w:rPr>
        <w:t xml:space="preserve">). </w:t>
      </w:r>
    </w:p>
    <w:p>
      <w:pPr>
        <w:pStyle w:val="Normal"/>
        <w:rPr/>
      </w:pPr>
      <w:r>
        <w:rPr/>
        <w:drawing>
          <wp:inline distT="0" distB="0" distL="0" distR="0">
            <wp:extent cx="4876800" cy="2809875"/>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11"/>
                    <a:stretch>
                      <a:fillRect/>
                    </a:stretch>
                  </pic:blipFill>
                  <pic:spPr bwMode="auto">
                    <a:xfrm>
                      <a:off x="0" y="0"/>
                      <a:ext cx="4876800" cy="2809875"/>
                    </a:xfrm>
                    <a:prstGeom prst="rect">
                      <a:avLst/>
                    </a:prstGeom>
                    <a:noFill/>
                    <a:ln w="9525">
                      <a:noFill/>
                      <a:miter lim="800000"/>
                      <a:headEnd/>
                      <a:tailEnd/>
                    </a:ln>
                  </pic:spPr>
                </pic:pic>
              </a:graphicData>
            </a:graphic>
          </wp:inline>
        </w:drawing>
      </w:r>
    </w:p>
    <w:p>
      <w:pPr>
        <w:pStyle w:val="Normal"/>
        <w:jc w:val="both"/>
        <w:rPr/>
      </w:pPr>
      <w:r>
        <w:rPr/>
        <w:tab/>
        <w:t xml:space="preserve">                                                               </w:t>
      </w:r>
      <w:r>
        <w:rPr>
          <w:rFonts w:cs="Times New Roman" w:ascii="Times New Roman" w:hAnsi="Times New Roman"/>
          <w:sz w:val="28"/>
          <w:szCs w:val="28"/>
        </w:rPr>
        <w:t>Рис 2.2.2.</w:t>
      </w:r>
    </w:p>
    <w:p>
      <w:pPr>
        <w:pStyle w:val="Normal"/>
        <w:spacing w:lineRule="auto" w:line="360"/>
        <w:jc w:val="both"/>
        <w:rPr>
          <w:rFonts w:ascii="Times New Roman" w:hAnsi="Times New Roman" w:cs="Times New Roman"/>
          <w:sz w:val="28"/>
          <w:szCs w:val="28"/>
        </w:rPr>
      </w:pPr>
      <w:r>
        <w:rPr/>
        <w:t xml:space="preserve"> </w:t>
      </w:r>
      <w:r>
        <w:rPr>
          <w:rFonts w:cs="Times New Roman" w:ascii="Times New Roman" w:hAnsi="Times New Roman"/>
          <w:sz w:val="28"/>
          <w:szCs w:val="28"/>
        </w:rPr>
        <w:t xml:space="preserve">Фиолетовым цветом отмечены улицы, доступные для покупки, а синим — уже принадлежащие другим игрокам. На данном скриншоте представлена свободная для покупки улица (так же показано предложение найти ближайшее здание оппонента и взорвать его. (Рис 2.2.3.). </w:t>
      </w:r>
    </w:p>
    <w:p>
      <w:pPr>
        <w:pStyle w:val="Normal"/>
        <w:rPr/>
      </w:pPr>
      <w:r>
        <w:rPr/>
        <w:drawing>
          <wp:inline distT="0" distB="0" distL="0" distR="0">
            <wp:extent cx="4876800" cy="2809875"/>
            <wp:effectExtent l="0" t="0" r="0" b="0"/>
            <wp:docPr id="9"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0" descr=""/>
                    <pic:cNvPicPr>
                      <a:picLocks noChangeAspect="1" noChangeArrowheads="1"/>
                    </pic:cNvPicPr>
                  </pic:nvPicPr>
                  <pic:blipFill>
                    <a:blip r:embed="rId12"/>
                    <a:stretch>
                      <a:fillRect/>
                    </a:stretch>
                  </pic:blipFill>
                  <pic:spPr bwMode="auto">
                    <a:xfrm>
                      <a:off x="0" y="0"/>
                      <a:ext cx="4876800" cy="2809875"/>
                    </a:xfrm>
                    <a:prstGeom prst="rect">
                      <a:avLst/>
                    </a:prstGeom>
                    <a:noFill/>
                    <a:ln w="9525">
                      <a:noFill/>
                      <a:miter lim="800000"/>
                      <a:headEnd/>
                      <a:tailEnd/>
                    </a:ln>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Рис 2.2.3.</w:t>
      </w:r>
    </w:p>
    <w:p>
      <w:pPr>
        <w:pStyle w:val="Normal"/>
        <w:rPr>
          <w:rFonts w:ascii="Times New Roman" w:hAnsi="Times New Roman" w:cs="Times New Roman"/>
          <w:sz w:val="28"/>
          <w:szCs w:val="28"/>
        </w:rPr>
      </w:pPr>
      <w:r>
        <w:rPr>
          <w:rFonts w:cs="Times New Roman" w:ascii="Times New Roman" w:hAnsi="Times New Roman"/>
          <w:sz w:val="28"/>
          <w:szCs w:val="28"/>
        </w:rPr>
        <w:t>Кликнув на свою улицу мы можем ее либо продать, либо построить на ней новое здание (Рис 2.2.4.):</w:t>
      </w:r>
    </w:p>
    <w:p>
      <w:pPr>
        <w:pStyle w:val="Normal"/>
        <w:rPr>
          <w:lang w:val="en-US"/>
        </w:rPr>
      </w:pPr>
      <w:r>
        <w:rPr/>
        <w:drawing>
          <wp:inline distT="0" distB="0" distL="0" distR="0">
            <wp:extent cx="4876800" cy="2809875"/>
            <wp:effectExtent l="0" t="0" r="0" b="0"/>
            <wp:docPr id="10"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3" descr=""/>
                    <pic:cNvPicPr>
                      <a:picLocks noChangeAspect="1" noChangeArrowheads="1"/>
                    </pic:cNvPicPr>
                  </pic:nvPicPr>
                  <pic:blipFill>
                    <a:blip r:embed="rId13"/>
                    <a:stretch>
                      <a:fillRect/>
                    </a:stretch>
                  </pic:blipFill>
                  <pic:spPr bwMode="auto">
                    <a:xfrm>
                      <a:off x="0" y="0"/>
                      <a:ext cx="4876800" cy="2809875"/>
                    </a:xfrm>
                    <a:prstGeom prst="rect">
                      <a:avLst/>
                    </a:prstGeom>
                    <a:noFill/>
                    <a:ln w="9525">
                      <a:noFill/>
                      <a:miter lim="800000"/>
                      <a:headEnd/>
                      <a:tailEnd/>
                    </a:ln>
                  </pic:spPr>
                </pic:pic>
              </a:graphicData>
            </a:graphic>
          </wp:inline>
        </w:drawing>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tab/>
        <w:tab/>
        <w:t xml:space="preserve">   </w:t>
        <w:tab/>
        <w:tab/>
        <w:tab/>
        <w:t>Рис 2.2.4.</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Доход приносят как здания, так и улицы — ежедневно.</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Так же в игре есть так называемые </w:t>
      </w:r>
      <w:r>
        <w:rPr>
          <w:rFonts w:cs="Times New Roman" w:ascii="Times New Roman" w:hAnsi="Times New Roman"/>
          <w:sz w:val="28"/>
          <w:szCs w:val="28"/>
          <w:lang w:val="en-US"/>
        </w:rPr>
        <w:t>Chance</w:t>
      </w:r>
      <w:r>
        <w:rPr>
          <w:rFonts w:cs="Times New Roman" w:ascii="Times New Roman" w:hAnsi="Times New Roman"/>
          <w:sz w:val="28"/>
          <w:szCs w:val="28"/>
        </w:rPr>
        <w:t xml:space="preserve"> </w:t>
      </w:r>
      <w:r>
        <w:rPr>
          <w:rFonts w:cs="Times New Roman" w:ascii="Times New Roman" w:hAnsi="Times New Roman"/>
          <w:sz w:val="28"/>
          <w:szCs w:val="28"/>
          <w:lang w:val="en-US"/>
        </w:rPr>
        <w:t>Crads</w:t>
      </w:r>
      <w:r>
        <w:rPr>
          <w:rFonts w:cs="Times New Roman" w:ascii="Times New Roman" w:hAnsi="Times New Roman"/>
          <w:sz w:val="28"/>
          <w:szCs w:val="28"/>
        </w:rPr>
        <w:t xml:space="preserve"> и они делятся на несколько видов: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US"/>
        </w:rPr>
        <w:t xml:space="preserve">Hazard Chance Card — позволяет строить такие здания как Power Plants, Prisons, и Sewage Works. </w:t>
      </w:r>
      <w:r>
        <w:rPr>
          <w:rFonts w:cs="Times New Roman" w:ascii="Times New Roman" w:hAnsi="Times New Roman"/>
          <w:sz w:val="28"/>
          <w:szCs w:val="28"/>
        </w:rPr>
        <w:t>Эти здания нужно строить на улицах соперников, т.к. они убивают приносимый улицей доход.</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US"/>
        </w:rPr>
        <w:t>Bulldozer</w:t>
      </w:r>
      <w:r>
        <w:rPr>
          <w:rFonts w:cs="Times New Roman" w:ascii="Times New Roman" w:hAnsi="Times New Roman"/>
          <w:sz w:val="28"/>
          <w:szCs w:val="28"/>
        </w:rPr>
        <w:t xml:space="preserve"> </w:t>
      </w:r>
      <w:r>
        <w:rPr>
          <w:rFonts w:cs="Times New Roman" w:ascii="Times New Roman" w:hAnsi="Times New Roman"/>
          <w:sz w:val="28"/>
          <w:szCs w:val="28"/>
          <w:lang w:val="en-US"/>
        </w:rPr>
        <w:t>Chance</w:t>
      </w:r>
      <w:r>
        <w:rPr>
          <w:rFonts w:cs="Times New Roman" w:ascii="Times New Roman" w:hAnsi="Times New Roman"/>
          <w:sz w:val="28"/>
          <w:szCs w:val="28"/>
        </w:rPr>
        <w:t xml:space="preserve"> </w:t>
      </w:r>
      <w:r>
        <w:rPr>
          <w:rFonts w:cs="Times New Roman" w:ascii="Times New Roman" w:hAnsi="Times New Roman"/>
          <w:sz w:val="28"/>
          <w:szCs w:val="28"/>
          <w:lang w:val="en-US"/>
        </w:rPr>
        <w:t>Card</w:t>
      </w:r>
      <w:r>
        <w:rPr>
          <w:rFonts w:cs="Times New Roman" w:ascii="Times New Roman" w:hAnsi="Times New Roman"/>
          <w:sz w:val="28"/>
          <w:szCs w:val="28"/>
        </w:rPr>
        <w:t xml:space="preserve"> — позволяет разрушать здания, построенные благодаря </w:t>
      </w:r>
      <w:r>
        <w:rPr>
          <w:rFonts w:cs="Times New Roman" w:ascii="Times New Roman" w:hAnsi="Times New Roman"/>
          <w:sz w:val="28"/>
          <w:szCs w:val="28"/>
          <w:lang w:val="en-US"/>
        </w:rPr>
        <w:t>Hazard</w:t>
      </w:r>
      <w:r>
        <w:rPr>
          <w:rFonts w:cs="Times New Roman" w:ascii="Times New Roman" w:hAnsi="Times New Roman"/>
          <w:sz w:val="28"/>
          <w:szCs w:val="28"/>
        </w:rPr>
        <w:t>, или бонусные здания противников.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US"/>
        </w:rPr>
        <w:t>Bonus</w:t>
      </w:r>
      <w:r>
        <w:rPr>
          <w:rFonts w:cs="Times New Roman" w:ascii="Times New Roman" w:hAnsi="Times New Roman"/>
          <w:sz w:val="28"/>
          <w:szCs w:val="28"/>
        </w:rPr>
        <w:t xml:space="preserve"> </w:t>
      </w:r>
      <w:r>
        <w:rPr>
          <w:rFonts w:cs="Times New Roman" w:ascii="Times New Roman" w:hAnsi="Times New Roman"/>
          <w:sz w:val="28"/>
          <w:szCs w:val="28"/>
          <w:lang w:val="en-US"/>
        </w:rPr>
        <w:t>Building</w:t>
      </w:r>
      <w:r>
        <w:rPr>
          <w:rFonts w:cs="Times New Roman" w:ascii="Times New Roman" w:hAnsi="Times New Roman"/>
          <w:sz w:val="28"/>
          <w:szCs w:val="28"/>
        </w:rPr>
        <w:t xml:space="preserve"> </w:t>
      </w:r>
      <w:r>
        <w:rPr>
          <w:rFonts w:cs="Times New Roman" w:ascii="Times New Roman" w:hAnsi="Times New Roman"/>
          <w:sz w:val="28"/>
          <w:szCs w:val="28"/>
          <w:lang w:val="en-US"/>
        </w:rPr>
        <w:t>Chance</w:t>
      </w:r>
      <w:r>
        <w:rPr>
          <w:rFonts w:cs="Times New Roman" w:ascii="Times New Roman" w:hAnsi="Times New Roman"/>
          <w:sz w:val="28"/>
          <w:szCs w:val="28"/>
        </w:rPr>
        <w:t xml:space="preserve"> </w:t>
      </w:r>
      <w:r>
        <w:rPr>
          <w:rFonts w:cs="Times New Roman" w:ascii="Times New Roman" w:hAnsi="Times New Roman"/>
          <w:sz w:val="28"/>
          <w:szCs w:val="28"/>
          <w:lang w:val="en-US"/>
        </w:rPr>
        <w:t>Card</w:t>
      </w:r>
      <w:r>
        <w:rPr>
          <w:rFonts w:cs="Times New Roman" w:ascii="Times New Roman" w:hAnsi="Times New Roman"/>
          <w:sz w:val="28"/>
          <w:szCs w:val="28"/>
        </w:rPr>
        <w:t xml:space="preserve"> — защищает ваши самые лучшие улицы от попыток построить на них различные здания типа </w:t>
      </w:r>
      <w:r>
        <w:rPr>
          <w:rFonts w:cs="Times New Roman" w:ascii="Times New Roman" w:hAnsi="Times New Roman"/>
          <w:sz w:val="28"/>
          <w:szCs w:val="28"/>
          <w:lang w:val="en-US"/>
        </w:rPr>
        <w:t>Hazard</w:t>
      </w:r>
      <w:r>
        <w:rPr>
          <w:rFonts w:cs="Times New Roman" w:ascii="Times New Roman" w:hAnsi="Times New Roman"/>
          <w:sz w:val="28"/>
          <w:szCs w:val="28"/>
        </w:rPr>
        <w:t xml:space="preserve">, а также отменяют эффект от уже имеющихся </w:t>
      </w:r>
      <w:r>
        <w:rPr>
          <w:rFonts w:cs="Times New Roman" w:ascii="Times New Roman" w:hAnsi="Times New Roman"/>
          <w:sz w:val="28"/>
          <w:szCs w:val="28"/>
          <w:lang w:val="en-US"/>
        </w:rPr>
        <w:t>Hazard</w:t>
      </w:r>
      <w:r>
        <w:rPr>
          <w:rFonts w:cs="Times New Roman" w:ascii="Times New Roman" w:hAnsi="Times New Roman"/>
          <w:sz w:val="28"/>
          <w:szCs w:val="28"/>
        </w:rPr>
        <w:t>-ов.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Другие — карточки, которые случайным образом могут принести прибыль или убыток.</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US"/>
        </w:rPr>
        <w:t>Chance</w:t>
      </w:r>
      <w:r>
        <w:rPr>
          <w:rFonts w:cs="Times New Roman" w:ascii="Times New Roman" w:hAnsi="Times New Roman"/>
          <w:sz w:val="28"/>
          <w:szCs w:val="28"/>
        </w:rPr>
        <w:t xml:space="preserve"> </w:t>
      </w:r>
      <w:r>
        <w:rPr>
          <w:rFonts w:cs="Times New Roman" w:ascii="Times New Roman" w:hAnsi="Times New Roman"/>
          <w:sz w:val="28"/>
          <w:szCs w:val="28"/>
          <w:lang w:val="en-US"/>
        </w:rPr>
        <w:t>Cards</w:t>
      </w:r>
      <w:r>
        <w:rPr>
          <w:rFonts w:cs="Times New Roman" w:ascii="Times New Roman" w:hAnsi="Times New Roman"/>
          <w:sz w:val="28"/>
          <w:szCs w:val="28"/>
        </w:rPr>
        <w:t xml:space="preserve"> выпадают случайным образом во время строительства или сноса зданий.</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В игре есть три типа рейтинга: локальный (городской), региональный(рейтинг по стране), мировой. Цель игры - стать первым в рейтинге .</w:t>
      </w:r>
    </w:p>
    <w:p>
      <w:pPr>
        <w:pStyle w:val="Normal"/>
        <w:spacing w:lineRule="auto" w:line="360" w:before="0" w:after="0"/>
        <w:rPr>
          <w:rFonts w:ascii="Times New Roman" w:hAnsi="Times New Roman" w:cs="Times New Roman"/>
          <w:b/>
          <w:b/>
          <w:sz w:val="28"/>
          <w:szCs w:val="28"/>
          <w:u w:val="single"/>
        </w:rPr>
      </w:pPr>
      <w:r>
        <w:rPr>
          <w:rFonts w:cs="Times New Roman" w:ascii="Times New Roman" w:hAnsi="Times New Roman"/>
          <w:b/>
          <w:sz w:val="28"/>
          <w:szCs w:val="28"/>
          <w:u w:val="single"/>
        </w:rPr>
        <w:t>Real World Racing</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u w:val="single"/>
        </w:rPr>
        <w:t>Разработчик:</w:t>
      </w:r>
      <w:r>
        <w:rPr>
          <w:rFonts w:cs="Times New Roman" w:ascii="Times New Roman" w:hAnsi="Times New Roman"/>
          <w:sz w:val="28"/>
          <w:szCs w:val="28"/>
        </w:rPr>
        <w:t xml:space="preserve">  </w:t>
      </w:r>
      <w:r>
        <w:rPr>
          <w:rFonts w:cs="Times New Roman" w:ascii="Times New Roman" w:hAnsi="Times New Roman"/>
          <w:sz w:val="28"/>
          <w:szCs w:val="28"/>
          <w:lang w:val="en-US"/>
        </w:rPr>
        <w:t>Playstos</w:t>
      </w:r>
      <w:r>
        <w:rPr>
          <w:rFonts w:cs="Times New Roman" w:ascii="Times New Roman" w:hAnsi="Times New Roman"/>
          <w:sz w:val="28"/>
          <w:szCs w:val="28"/>
        </w:rPr>
        <w:t xml:space="preserve"> </w:t>
      </w:r>
      <w:r>
        <w:rPr>
          <w:rFonts w:cs="Times New Roman" w:ascii="Times New Roman" w:hAnsi="Times New Roman"/>
          <w:sz w:val="28"/>
          <w:szCs w:val="28"/>
          <w:lang w:val="en-US"/>
        </w:rPr>
        <w:t>Entertainment</w:t>
      </w:r>
      <w:r>
        <w:rPr>
          <w:rFonts w:cs="Times New Roman" w:ascii="Times New Roman" w:hAnsi="Times New Roman"/>
          <w:sz w:val="28"/>
          <w:szCs w:val="28"/>
        </w:rPr>
        <w:t>.</w:t>
      </w:r>
    </w:p>
    <w:p>
      <w:pPr>
        <w:pStyle w:val="Normal"/>
        <w:spacing w:lineRule="auto" w:line="240"/>
        <w:rPr/>
      </w:pPr>
      <w:r>
        <w:rPr>
          <w:rFonts w:cs="Times New Roman" w:ascii="Times New Roman" w:hAnsi="Times New Roman"/>
          <w:color w:val="000000" w:themeColor="text1"/>
          <w:sz w:val="28"/>
          <w:szCs w:val="28"/>
          <w:u w:val="single"/>
        </w:rPr>
        <w:t>Жанр:</w:t>
      </w:r>
      <w:r>
        <w:rPr>
          <w:rFonts w:cs="Times New Roman" w:ascii="Times New Roman" w:hAnsi="Times New Roman"/>
          <w:color w:val="000000" w:themeColor="text1"/>
          <w:sz w:val="28"/>
          <w:szCs w:val="28"/>
        </w:rPr>
        <w:t xml:space="preserve">  симулятор автогонок.</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Real World Racing  гоночная игра построена для ПК с использованием реальных спутниковых изображений. Игроку доступно 6 типов автомобилей  автомобилей и три карты - Рим, Берлин и Лондон - в однопользовательском и многопользовательском режимах. Управление автомобилем производиться с помощью клавиатуры.  Скриншот представлен ниже. (Рис 2.2.5.)</w:t>
      </w:r>
    </w:p>
    <w:p>
      <w:pPr>
        <w:pStyle w:val="Normal"/>
        <w:spacing w:lineRule="auto" w:line="360" w:before="0" w:after="0"/>
        <w:rPr>
          <w:rFonts w:ascii="Times New Roman" w:hAnsi="Times New Roman" w:cs="Times New Roman"/>
          <w:sz w:val="28"/>
          <w:szCs w:val="28"/>
        </w:rPr>
      </w:pPr>
      <w:r>
        <w:rPr/>
        <w:drawing>
          <wp:inline distT="0" distB="0" distL="0" distR="0">
            <wp:extent cx="5915025" cy="3992880"/>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4"/>
                    <a:srcRect l="10901" t="20041" r="37561" b="35121"/>
                    <a:stretch>
                      <a:fillRect/>
                    </a:stretch>
                  </pic:blipFill>
                  <pic:spPr bwMode="auto">
                    <a:xfrm>
                      <a:off x="0" y="0"/>
                      <a:ext cx="5915025" cy="3992880"/>
                    </a:xfrm>
                    <a:prstGeom prst="rect">
                      <a:avLst/>
                    </a:prstGeom>
                    <a:noFill/>
                    <a:ln w="9525">
                      <a:noFill/>
                      <a:miter lim="800000"/>
                      <a:headEnd/>
                      <a:tailEnd/>
                    </a:ln>
                  </pic:spPr>
                </pic:pic>
              </a:graphicData>
            </a:graphic>
          </wp:inline>
        </w:drawing>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tab/>
        <w:tab/>
        <w:tab/>
        <w:tab/>
        <w:tab/>
        <w:t>Рис 2.2.5.</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u w:val="single"/>
        </w:rPr>
      </w:pPr>
      <w:r>
        <w:rPr>
          <w:rFonts w:cs="Times New Roman" w:ascii="Times New Roman" w:hAnsi="Times New Roman"/>
          <w:b/>
          <w:sz w:val="28"/>
          <w:szCs w:val="28"/>
          <w:u w:val="single"/>
        </w:rPr>
        <w:t>MapsTD</w:t>
      </w:r>
    </w:p>
    <w:p>
      <w:pPr>
        <w:pStyle w:val="TextBody"/>
        <w:jc w:val="both"/>
        <w:rPr>
          <w:rFonts w:ascii="Times New Roman" w:hAnsi="Times New Roman" w:cs="Times New Roman"/>
          <w:bCs/>
          <w:color w:val="000000"/>
          <w:sz w:val="28"/>
          <w:szCs w:val="28"/>
        </w:rPr>
      </w:pPr>
      <w:r>
        <w:rPr>
          <w:rFonts w:cs="Times New Roman" w:ascii="Times New Roman" w:hAnsi="Times New Roman"/>
          <w:bCs/>
          <w:color w:val="000000"/>
          <w:sz w:val="28"/>
          <w:szCs w:val="28"/>
        </w:rPr>
        <w:t xml:space="preserve">Разработчик: </w:t>
      </w:r>
      <w:r>
        <w:rPr>
          <w:rFonts w:cs="Times New Roman" w:ascii="Times New Roman" w:hAnsi="Times New Roman"/>
          <w:bCs/>
          <w:color w:val="000000"/>
          <w:sz w:val="28"/>
          <w:szCs w:val="28"/>
          <w:lang w:val="en-US"/>
        </w:rPr>
        <w:t>Duncan</w:t>
      </w:r>
      <w:r>
        <w:rPr>
          <w:rFonts w:cs="Times New Roman" w:ascii="Times New Roman" w:hAnsi="Times New Roman"/>
          <w:bCs/>
          <w:color w:val="000000"/>
          <w:sz w:val="28"/>
          <w:szCs w:val="28"/>
        </w:rPr>
        <w:t xml:space="preserve"> </w:t>
      </w:r>
      <w:r>
        <w:rPr>
          <w:rFonts w:cs="Times New Roman" w:ascii="Times New Roman" w:hAnsi="Times New Roman"/>
          <w:bCs/>
          <w:color w:val="000000"/>
          <w:sz w:val="28"/>
          <w:szCs w:val="28"/>
          <w:lang w:val="en-US"/>
        </w:rPr>
        <w:t>Barclay</w:t>
      </w:r>
      <w:r>
        <w:rPr>
          <w:rFonts w:cs="Times New Roman" w:ascii="Times New Roman" w:hAnsi="Times New Roman"/>
          <w:bCs/>
          <w:color w:val="000000"/>
          <w:sz w:val="28"/>
          <w:szCs w:val="28"/>
        </w:rPr>
        <w:t xml:space="preserve">. </w:t>
      </w:r>
    </w:p>
    <w:p>
      <w:pPr>
        <w:pStyle w:val="TextBody"/>
        <w:jc w:val="both"/>
        <w:rPr>
          <w:rFonts w:ascii="Times New Roman" w:hAnsi="Times New Roman" w:cs="Times New Roman"/>
          <w:bCs/>
          <w:color w:val="000000"/>
          <w:sz w:val="28"/>
          <w:szCs w:val="28"/>
        </w:rPr>
      </w:pPr>
      <w:r>
        <w:rPr>
          <w:rFonts w:cs="Times New Roman" w:ascii="Times New Roman" w:hAnsi="Times New Roman"/>
          <w:bCs/>
          <w:color w:val="000000"/>
          <w:sz w:val="28"/>
          <w:szCs w:val="28"/>
        </w:rPr>
        <w:t xml:space="preserve">Жанр: Стратегия </w:t>
      </w:r>
    </w:p>
    <w:p>
      <w:pPr>
        <w:pStyle w:val="TextBody"/>
        <w:spacing w:lineRule="auto" w:line="360"/>
        <w:ind w:firstLine="708"/>
        <w:jc w:val="both"/>
        <w:rPr>
          <w:rFonts w:ascii="Times New Roman" w:hAnsi="Times New Roman" w:cs="Times New Roman"/>
          <w:b/>
          <w:b/>
          <w:sz w:val="28"/>
          <w:szCs w:val="28"/>
        </w:rPr>
      </w:pPr>
      <w:r>
        <w:rPr>
          <w:rFonts w:cs="Times New Roman" w:ascii="Times New Roman" w:hAnsi="Times New Roman"/>
          <w:bCs/>
          <w:color w:val="000000"/>
          <w:sz w:val="28"/>
          <w:szCs w:val="28"/>
        </w:rPr>
        <w:t>Игра «</w:t>
      </w:r>
      <w:r>
        <w:rPr>
          <w:rFonts w:cs="Times New Roman" w:ascii="Times New Roman" w:hAnsi="Times New Roman"/>
          <w:bCs/>
          <w:color w:val="000000"/>
          <w:sz w:val="28"/>
          <w:szCs w:val="28"/>
          <w:lang w:val="en-US"/>
        </w:rPr>
        <w:t>MapTD</w:t>
      </w:r>
      <w:r>
        <w:rPr>
          <w:rFonts w:cs="Times New Roman" w:ascii="Times New Roman" w:hAnsi="Times New Roman"/>
          <w:bCs/>
          <w:color w:val="000000"/>
          <w:sz w:val="28"/>
          <w:szCs w:val="28"/>
        </w:rPr>
        <w:t xml:space="preserve">» использует карты сервиса </w:t>
      </w:r>
      <w:r>
        <w:rPr>
          <w:rFonts w:cs="Times New Roman" w:ascii="Times New Roman" w:hAnsi="Times New Roman"/>
          <w:bCs/>
          <w:color w:val="000000"/>
          <w:sz w:val="28"/>
          <w:szCs w:val="28"/>
          <w:lang w:val="en-US"/>
        </w:rPr>
        <w:t>Google</w:t>
      </w:r>
      <w:r>
        <w:rPr>
          <w:rFonts w:cs="Times New Roman" w:ascii="Times New Roman" w:hAnsi="Times New Roman"/>
          <w:bCs/>
          <w:color w:val="000000"/>
          <w:sz w:val="28"/>
          <w:szCs w:val="28"/>
        </w:rPr>
        <w:t xml:space="preserve"> </w:t>
      </w:r>
      <w:r>
        <w:rPr>
          <w:rFonts w:cs="Times New Roman" w:ascii="Times New Roman" w:hAnsi="Times New Roman"/>
          <w:bCs/>
          <w:color w:val="000000"/>
          <w:sz w:val="28"/>
          <w:szCs w:val="28"/>
          <w:lang w:val="en-US"/>
        </w:rPr>
        <w:t>Maps</w:t>
      </w:r>
      <w:r>
        <w:rPr>
          <w:rFonts w:cs="Times New Roman" w:ascii="Times New Roman" w:hAnsi="Times New Roman"/>
          <w:bCs/>
          <w:color w:val="000000"/>
          <w:sz w:val="28"/>
          <w:szCs w:val="28"/>
        </w:rPr>
        <w:t xml:space="preserve"> </w:t>
      </w:r>
      <w:r>
        <w:rPr>
          <w:rFonts w:cs="Times New Roman" w:ascii="Times New Roman" w:hAnsi="Times New Roman"/>
          <w:bCs/>
          <w:color w:val="000000"/>
          <w:sz w:val="28"/>
          <w:szCs w:val="28"/>
          <w:lang w:val="en-US"/>
        </w:rPr>
        <w:t>API</w:t>
      </w:r>
      <w:r>
        <w:rPr>
          <w:rFonts w:cs="Times New Roman" w:ascii="Times New Roman" w:hAnsi="Times New Roman"/>
          <w:bCs/>
          <w:color w:val="000000"/>
          <w:sz w:val="28"/>
          <w:szCs w:val="28"/>
        </w:rPr>
        <w:t>. Это браузерная онлайн-игра. Цель игры защитить свой дом от вражеских «ползунов», строя башни, которые их атакуют.</w:t>
      </w:r>
      <w:r>
        <w:rPr>
          <w:rFonts w:cs="Times New Roman" w:ascii="Times New Roman" w:hAnsi="Times New Roman"/>
          <w:b/>
          <w:sz w:val="28"/>
          <w:szCs w:val="28"/>
        </w:rPr>
        <w:t xml:space="preserve"> </w:t>
      </w:r>
      <w:r>
        <w:rPr>
          <w:rFonts w:cs="Times New Roman" w:ascii="Times New Roman" w:hAnsi="Times New Roman"/>
          <w:sz w:val="28"/>
          <w:szCs w:val="28"/>
        </w:rPr>
        <w:t>(Рис. 2.2.6.)</w:t>
      </w:r>
    </w:p>
    <w:p>
      <w:pPr>
        <w:pStyle w:val="TextBody"/>
        <w:jc w:val="both"/>
        <w:rPr>
          <w:rFonts w:ascii="Times New Roman" w:hAnsi="Times New Roman" w:cs="Times New Roman"/>
          <w:bCs/>
          <w:color w:val="000000"/>
          <w:sz w:val="28"/>
          <w:szCs w:val="28"/>
        </w:rPr>
      </w:pPr>
      <w:r>
        <w:rPr/>
        <w:drawing>
          <wp:inline distT="0" distB="0" distL="0" distR="0">
            <wp:extent cx="5800725" cy="3615055"/>
            <wp:effectExtent l="0" t="0" r="0" b="0"/>
            <wp:docPr id="12"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4" descr=""/>
                    <pic:cNvPicPr>
                      <a:picLocks noChangeAspect="1" noChangeArrowheads="1"/>
                    </pic:cNvPicPr>
                  </pic:nvPicPr>
                  <pic:blipFill>
                    <a:blip r:embed="rId15"/>
                    <a:stretch>
                      <a:fillRect/>
                    </a:stretch>
                  </pic:blipFill>
                  <pic:spPr bwMode="auto">
                    <a:xfrm>
                      <a:off x="0" y="0"/>
                      <a:ext cx="5800725" cy="3615055"/>
                    </a:xfrm>
                    <a:prstGeom prst="rect">
                      <a:avLst/>
                    </a:prstGeom>
                    <a:noFill/>
                    <a:ln w="9525">
                      <a:noFill/>
                      <a:miter lim="800000"/>
                      <a:headEnd/>
                      <a:tailEnd/>
                    </a:ln>
                  </pic:spPr>
                </pic:pic>
              </a:graphicData>
            </a:graphic>
          </wp:inline>
        </w:drawing>
      </w:r>
    </w:p>
    <w:p>
      <w:pPr>
        <w:pStyle w:val="TextBody"/>
        <w:jc w:val="both"/>
        <w:rPr>
          <w:rFonts w:ascii="Times New Roman" w:hAnsi="Times New Roman" w:cs="Times New Roman"/>
          <w:bCs/>
          <w:color w:val="000000"/>
          <w:sz w:val="28"/>
          <w:szCs w:val="28"/>
        </w:rPr>
      </w:pPr>
      <w:r>
        <w:rPr>
          <w:rFonts w:cs="Times New Roman" w:ascii="Times New Roman" w:hAnsi="Times New Roman"/>
          <w:bCs/>
          <w:color w:val="000000"/>
          <w:sz w:val="28"/>
          <w:szCs w:val="28"/>
        </w:rPr>
        <w:tab/>
        <w:tab/>
        <w:tab/>
        <w:tab/>
        <w:tab/>
      </w:r>
      <w:r>
        <w:rPr>
          <w:rFonts w:cs="Times New Roman" w:ascii="Times New Roman" w:hAnsi="Times New Roman"/>
          <w:sz w:val="28"/>
          <w:szCs w:val="28"/>
        </w:rPr>
        <w:t>Рис. 2.2.6.</w:t>
      </w:r>
    </w:p>
    <w:p>
      <w:pPr>
        <w:pStyle w:val="TextBody"/>
        <w:spacing w:lineRule="auto" w:line="360"/>
        <w:jc w:val="both"/>
        <w:rPr>
          <w:rFonts w:ascii="Times New Roman" w:hAnsi="Times New Roman" w:cs="Times New Roman"/>
          <w:bCs/>
          <w:color w:val="000000"/>
          <w:sz w:val="28"/>
          <w:szCs w:val="28"/>
        </w:rPr>
      </w:pPr>
      <w:r>
        <w:rPr>
          <w:rFonts w:cs="Times New Roman" w:ascii="Times New Roman" w:hAnsi="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Pr>
          <w:rFonts w:cs="Times New Roman" w:ascii="Times New Roman" w:hAnsi="Times New Roman"/>
          <w:bCs/>
          <w:color w:val="000000"/>
          <w:sz w:val="28"/>
          <w:szCs w:val="28"/>
        </w:rPr>
        <w:t xml:space="preserve">населенного пункта. Маршрут движения «ползунов» задается в начале игры и далее не изменяется во время игры, могут только добавляться новые. </w:t>
      </w:r>
    </w:p>
    <w:p>
      <w:pPr>
        <w:pStyle w:val="TextBody"/>
        <w:spacing w:lineRule="auto" w:line="360"/>
        <w:jc w:val="both"/>
        <w:rPr>
          <w:rFonts w:ascii="Times New Roman" w:hAnsi="Times New Roman" w:cs="Times New Roman"/>
          <w:b/>
          <w:b/>
          <w:bCs/>
          <w:color w:val="000000"/>
          <w:sz w:val="28"/>
          <w:szCs w:val="28"/>
        </w:rPr>
      </w:pPr>
      <w:r>
        <w:rPr>
          <w:rFonts w:cs="Times New Roman" w:ascii="Times New Roman" w:hAnsi="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pPr>
        <w:pStyle w:val="Normal"/>
        <w:spacing w:lineRule="auto" w:line="360" w:before="0" w:after="0"/>
        <w:rPr>
          <w:rFonts w:ascii="Times New Roman" w:hAnsi="Times New Roman" w:cs="Times New Roman"/>
          <w:b/>
          <w:b/>
          <w:sz w:val="28"/>
          <w:szCs w:val="28"/>
          <w:u w:val="single"/>
        </w:rPr>
      </w:pPr>
      <w:r>
        <w:rPr>
          <w:rFonts w:cs="Times New Roman" w:ascii="Times New Roman" w:hAnsi="Times New Roman"/>
          <w:b/>
          <w:sz w:val="28"/>
          <w:szCs w:val="28"/>
          <w:u w:val="single"/>
        </w:rPr>
      </w:r>
    </w:p>
    <w:p>
      <w:pPr>
        <w:pStyle w:val="Normal"/>
        <w:spacing w:lineRule="auto" w:line="360" w:before="0" w:after="0"/>
        <w:rPr>
          <w:rFonts w:ascii="Times New Roman" w:hAnsi="Times New Roman" w:cs="Times New Roman"/>
          <w:b/>
          <w:b/>
          <w:sz w:val="28"/>
          <w:szCs w:val="28"/>
          <w:u w:val="single"/>
        </w:rPr>
      </w:pPr>
      <w:r>
        <w:rPr>
          <w:rFonts w:cs="Times New Roman" w:ascii="Times New Roman" w:hAnsi="Times New Roman"/>
          <w:b/>
          <w:sz w:val="28"/>
          <w:szCs w:val="28"/>
          <w:u w:val="single"/>
        </w:rPr>
        <w:t>World of the Living Dead</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Разработчик: Ballardia.</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Жанр: РПГ, стратегия</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Действие игры разворачивается  постапокалиптическом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Google Ma</w:t>
      </w:r>
      <w:r>
        <w:rPr>
          <w:rFonts w:cs="Times New Roman" w:ascii="Times New Roman" w:hAnsi="Times New Roman"/>
          <w:sz w:val="28"/>
          <w:szCs w:val="28"/>
          <w:lang w:val="en-US"/>
        </w:rPr>
        <w:t>ps</w:t>
      </w:r>
      <w:r>
        <w:rPr>
          <w:rFonts w:cs="Times New Roman" w:ascii="Times New Roman" w:hAnsi="Times New Roman"/>
          <w:sz w:val="28"/>
          <w:szCs w:val="28"/>
        </w:rPr>
        <w:t xml:space="preserve">, позднее разработчики перешли на </w:t>
      </w:r>
      <w:r>
        <w:rPr>
          <w:rFonts w:cs="Times New Roman" w:ascii="Times New Roman" w:hAnsi="Times New Roman"/>
          <w:sz w:val="28"/>
          <w:szCs w:val="28"/>
          <w:lang w:val="en-US"/>
        </w:rPr>
        <w:t>Open</w:t>
      </w:r>
      <w:r>
        <w:rPr>
          <w:rFonts w:cs="Times New Roman" w:ascii="Times New Roman" w:hAnsi="Times New Roman"/>
          <w:sz w:val="28"/>
          <w:szCs w:val="28"/>
        </w:rPr>
        <w:t xml:space="preserve"> </w:t>
      </w:r>
      <w:r>
        <w:rPr>
          <w:rFonts w:cs="Times New Roman" w:ascii="Times New Roman" w:hAnsi="Times New Roman"/>
          <w:sz w:val="28"/>
          <w:szCs w:val="28"/>
          <w:lang w:val="en-US"/>
        </w:rPr>
        <w:t>Street</w:t>
      </w:r>
      <w:r>
        <w:rPr>
          <w:rFonts w:cs="Times New Roman" w:ascii="Times New Roman" w:hAnsi="Times New Roman"/>
          <w:sz w:val="28"/>
          <w:szCs w:val="28"/>
        </w:rPr>
        <w:t xml:space="preserve"> </w:t>
      </w:r>
      <w:r>
        <w:rPr>
          <w:rFonts w:cs="Times New Roman" w:ascii="Times New Roman" w:hAnsi="Times New Roman"/>
          <w:sz w:val="28"/>
          <w:szCs w:val="28"/>
          <w:lang w:val="en-US"/>
        </w:rPr>
        <w:t>Map</w:t>
      </w:r>
      <w:r>
        <w:rPr>
          <w:rFonts w:cs="Times New Roman" w:ascii="Times New Roman" w:hAnsi="Times New Roman"/>
          <w:sz w:val="28"/>
          <w:szCs w:val="28"/>
        </w:rPr>
        <w:t>. (Рис 2.2.7., 2.2.8.)</w:t>
      </w:r>
    </w:p>
    <w:p>
      <w:pPr>
        <w:pStyle w:val="Normal"/>
        <w:spacing w:lineRule="auto" w:line="360" w:before="0" w:after="0"/>
        <w:rPr/>
      </w:pPr>
      <w:r>
        <w:rPr/>
        <w:drawing>
          <wp:inline distT="0" distB="0" distL="0" distR="0">
            <wp:extent cx="5467350" cy="2360930"/>
            <wp:effectExtent l="0" t="0" r="0" b="0"/>
            <wp:docPr id="13" name="Image2"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Interesting buy Confusing"/>
                    <pic:cNvPicPr>
                      <a:picLocks noChangeAspect="1" noChangeArrowheads="1"/>
                    </pic:cNvPicPr>
                  </pic:nvPicPr>
                  <pic:blipFill>
                    <a:blip r:embed="rId16"/>
                    <a:stretch>
                      <a:fillRect/>
                    </a:stretch>
                  </pic:blipFill>
                  <pic:spPr bwMode="auto">
                    <a:xfrm>
                      <a:off x="0" y="0"/>
                      <a:ext cx="5467350" cy="2360930"/>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 2.2.7.</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pPr>
        <w:pStyle w:val="Normal"/>
        <w:spacing w:lineRule="auto" w:line="360" w:before="0" w:after="0"/>
        <w:rPr/>
      </w:pPr>
      <w:r>
        <w:rPr/>
        <w:drawing>
          <wp:inline distT="0" distB="0" distL="0" distR="0">
            <wp:extent cx="5467350" cy="2398395"/>
            <wp:effectExtent l="0" t="0" r="0" b="0"/>
            <wp:docPr id="14" name="Image3"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Means of Exploration"/>
                    <pic:cNvPicPr>
                      <a:picLocks noChangeAspect="1" noChangeArrowheads="1"/>
                    </pic:cNvPicPr>
                  </pic:nvPicPr>
                  <pic:blipFill>
                    <a:blip r:embed="rId17"/>
                    <a:stretch>
                      <a:fillRect/>
                    </a:stretch>
                  </pic:blipFill>
                  <pic:spPr bwMode="auto">
                    <a:xfrm>
                      <a:off x="0" y="0"/>
                      <a:ext cx="5467350" cy="2398395"/>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 2.2.8.</w:t>
      </w:r>
    </w:p>
    <w:p>
      <w:pPr>
        <w:pStyle w:val="Normal"/>
        <w:spacing w:lineRule="auto" w:line="360" w:before="0" w:after="0"/>
        <w:rPr/>
      </w:pPr>
      <w:r>
        <w:rPr/>
      </w:r>
    </w:p>
    <w:p>
      <w:pPr>
        <w:pStyle w:val="Normal"/>
        <w:spacing w:lineRule="auto" w:line="360" w:before="0" w:after="0"/>
        <w:rPr>
          <w:rFonts w:ascii="Times New Roman" w:hAnsi="Times New Roman" w:cs="Times New Roman"/>
          <w:b/>
          <w:b/>
          <w:sz w:val="28"/>
          <w:szCs w:val="28"/>
          <w:u w:val="single"/>
        </w:rPr>
      </w:pPr>
      <w:r>
        <w:rPr>
          <w:rFonts w:cs="Times New Roman" w:ascii="Times New Roman" w:hAnsi="Times New Roman"/>
          <w:b/>
          <w:sz w:val="28"/>
          <w:szCs w:val="28"/>
          <w:u w:val="single"/>
          <w:lang w:val="en-US"/>
        </w:rPr>
        <w:t>War</w:t>
      </w:r>
      <w:r>
        <w:rPr>
          <w:rFonts w:cs="Times New Roman" w:ascii="Times New Roman" w:hAnsi="Times New Roman"/>
          <w:b/>
          <w:sz w:val="28"/>
          <w:szCs w:val="28"/>
          <w:u w:val="single"/>
        </w:rPr>
        <w:t>2</w:t>
      </w:r>
      <w:r>
        <w:rPr>
          <w:rFonts w:cs="Times New Roman" w:ascii="Times New Roman" w:hAnsi="Times New Roman"/>
          <w:b/>
          <w:sz w:val="28"/>
          <w:szCs w:val="28"/>
          <w:u w:val="single"/>
          <w:lang w:val="en-US"/>
        </w:rPr>
        <w:t>map</w:t>
      </w:r>
    </w:p>
    <w:p>
      <w:pPr>
        <w:pStyle w:val="Normal"/>
        <w:spacing w:lineRule="auto" w:line="360" w:before="0" w:after="0"/>
        <w:rPr/>
      </w:pPr>
      <w:r>
        <w:rPr>
          <w:rFonts w:cs="Times New Roman" w:ascii="Times New Roman" w:hAnsi="Times New Roman"/>
          <w:sz w:val="28"/>
          <w:szCs w:val="28"/>
        </w:rPr>
        <w:t>Разработчик: Маттео Муратори</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Жанр:  смесь казуальной игры с военной многопользовательской онлайн стратегией реального времени.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игре, пользователи могут развертывать войска, строить инфраструктуру, расширять и защищать территории, собирать налоги, торговать игровыми  объектами  с другими пользователями по всему миру.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2.2.9., 2.2.10.)</w:t>
      </w:r>
    </w:p>
    <w:p>
      <w:pPr>
        <w:pStyle w:val="Normal"/>
        <w:spacing w:lineRule="auto" w:line="360" w:before="0" w:after="0"/>
        <w:rPr>
          <w:rFonts w:ascii="Times New Roman" w:hAnsi="Times New Roman" w:cs="Times New Roman"/>
          <w:b/>
          <w:b/>
          <w:sz w:val="28"/>
          <w:szCs w:val="28"/>
        </w:rPr>
      </w:pPr>
      <w:r>
        <w:rPr/>
        <w:drawing>
          <wp:inline distT="0" distB="0" distL="0" distR="0">
            <wp:extent cx="5936615" cy="414337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8"/>
                    <a:stretch>
                      <a:fillRect/>
                    </a:stretch>
                  </pic:blipFill>
                  <pic:spPr bwMode="auto">
                    <a:xfrm>
                      <a:off x="0" y="0"/>
                      <a:ext cx="5936615" cy="4143375"/>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b/>
          <w:b/>
          <w:sz w:val="28"/>
          <w:szCs w:val="28"/>
        </w:rPr>
      </w:pPr>
      <w:r>
        <w:rPr>
          <w:rFonts w:cs="Times New Roman" w:ascii="Times New Roman" w:hAnsi="Times New Roman"/>
          <w:sz w:val="28"/>
          <w:szCs w:val="28"/>
        </w:rPr>
        <w:t>Рис. 2.2.9.</w:t>
      </w:r>
    </w:p>
    <w:p>
      <w:pPr>
        <w:pStyle w:val="Normal"/>
        <w:spacing w:lineRule="auto" w:line="360" w:before="0" w:after="0"/>
        <w:rPr>
          <w:rFonts w:ascii="Times New Roman" w:hAnsi="Times New Roman" w:cs="Times New Roman"/>
          <w:b/>
          <w:b/>
          <w:sz w:val="28"/>
          <w:szCs w:val="28"/>
        </w:rPr>
      </w:pPr>
      <w:r>
        <w:rPr/>
        <w:drawing>
          <wp:inline distT="0" distB="0" distL="0" distR="0">
            <wp:extent cx="5983605" cy="3609975"/>
            <wp:effectExtent l="0" t="0" r="0" b="0"/>
            <wp:docPr id="16" name="Image5"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w2m_shot3"/>
                    <pic:cNvPicPr>
                      <a:picLocks noChangeAspect="1" noChangeArrowheads="1"/>
                    </pic:cNvPicPr>
                  </pic:nvPicPr>
                  <pic:blipFill>
                    <a:blip r:embed="rId19"/>
                    <a:stretch>
                      <a:fillRect/>
                    </a:stretch>
                  </pic:blipFill>
                  <pic:spPr bwMode="auto">
                    <a:xfrm>
                      <a:off x="0" y="0"/>
                      <a:ext cx="5983605" cy="3609975"/>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b/>
          <w:b/>
          <w:sz w:val="28"/>
          <w:szCs w:val="28"/>
        </w:rPr>
      </w:pPr>
      <w:r>
        <w:rPr>
          <w:rFonts w:cs="Times New Roman" w:ascii="Times New Roman" w:hAnsi="Times New Roman"/>
          <w:sz w:val="28"/>
          <w:szCs w:val="28"/>
        </w:rPr>
        <w:t>Рис. 2.2.10.</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Parallel Kingdom</w:t>
      </w:r>
    </w:p>
    <w:p>
      <w:pPr>
        <w:pStyle w:val="Normal"/>
        <w:spacing w:lineRule="auto" w:line="360" w:before="0" w:after="0"/>
        <w:rPr/>
      </w:pPr>
      <w:r>
        <w:rPr>
          <w:rFonts w:cs="Times New Roman" w:ascii="Times New Roman" w:hAnsi="Times New Roman"/>
          <w:sz w:val="28"/>
          <w:szCs w:val="28"/>
        </w:rPr>
        <w:t xml:space="preserve">Разработчик: </w:t>
      </w:r>
      <w:r>
        <w:rPr>
          <w:rFonts w:cs="Times New Roman" w:ascii="Times New Roman" w:hAnsi="Times New Roman"/>
          <w:sz w:val="28"/>
          <w:szCs w:val="28"/>
          <w:lang w:val="en-US"/>
        </w:rPr>
        <w:t>PerBlue</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sz w:val="28"/>
          <w:szCs w:val="28"/>
        </w:rPr>
        <w:t>Жанр:  ролевая игра (РПГ)</w:t>
      </w:r>
    </w:p>
    <w:p>
      <w:pPr>
        <w:pStyle w:val="Normal"/>
        <w:spacing w:lineRule="auto" w:line="360" w:before="0" w:after="0"/>
        <w:ind w:firstLine="708"/>
        <w:jc w:val="both"/>
        <w:rPr>
          <w:rFonts w:ascii="Times New Roman" w:hAnsi="Times New Roman" w:cs="Times New Roman"/>
          <w:b/>
          <w:b/>
          <w:sz w:val="28"/>
          <w:szCs w:val="28"/>
        </w:rPr>
      </w:pPr>
      <w:r>
        <w:rPr>
          <w:rFonts w:cs="Times New Roman" w:ascii="Times New Roman" w:hAnsi="Times New Roman"/>
          <w:sz w:val="28"/>
          <w:szCs w:val="28"/>
        </w:rPr>
        <w:t>Parallel Kingdom (Параллельное Королевство)-</w:t>
      </w:r>
      <w:r>
        <w:rPr>
          <w:rFonts w:cs="Times New Roman" w:ascii="Times New Roman" w:hAnsi="Times New Roman"/>
          <w:b/>
          <w:sz w:val="28"/>
          <w:szCs w:val="28"/>
        </w:rPr>
        <w:t xml:space="preserve"> </w:t>
      </w:r>
      <w:r>
        <w:rPr>
          <w:rFonts w:cs="Times New Roman" w:ascii="Times New Roman" w:hAnsi="Times New Roman"/>
          <w:sz w:val="28"/>
          <w:szCs w:val="28"/>
        </w:rPr>
        <w:t xml:space="preserve">игра подобная  WoW,  основанная на Google Maps  для Android и IOS, а так как эта  игра не нуждается в получении данных о координатах  пользователей, то может быть воспроизведена на ПК или </w:t>
      </w:r>
      <w:r>
        <w:rPr>
          <w:rFonts w:cs="Times New Roman" w:ascii="Times New Roman" w:hAnsi="Times New Roman"/>
          <w:sz w:val="28"/>
          <w:szCs w:val="28"/>
          <w:lang w:val="en-US"/>
        </w:rPr>
        <w:t>Mac</w:t>
      </w:r>
      <w:r>
        <w:rPr>
          <w:rFonts w:cs="Times New Roman" w:ascii="Times New Roman" w:hAnsi="Times New Roman"/>
          <w:sz w:val="28"/>
          <w:szCs w:val="28"/>
        </w:rPr>
        <w:t xml:space="preserve"> с помощью  симулятора, например, BlueStacks. Игра просто использует Google Maps, как  фон, однако вызвала интерес нескольких миллионов пользователей.</w:t>
      </w:r>
    </w:p>
    <w:p>
      <w:pPr>
        <w:pStyle w:val="Normal"/>
        <w:spacing w:lineRule="auto" w:line="360" w:before="0" w:after="0"/>
        <w:rPr>
          <w:rFonts w:ascii="Times New Roman" w:hAnsi="Times New Roman" w:cs="Times New Roman"/>
          <w:sz w:val="28"/>
          <w:szCs w:val="28"/>
          <w:lang w:val="en-US"/>
        </w:rPr>
      </w:pPr>
      <w:r>
        <w:rPr/>
        <w:drawing>
          <wp:inline distT="0" distB="0" distL="0" distR="0">
            <wp:extent cx="5724525" cy="3105150"/>
            <wp:effectExtent l="0" t="0" r="0" b="0"/>
            <wp:docPr id="17"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63" descr=""/>
                    <pic:cNvPicPr>
                      <a:picLocks noChangeAspect="1" noChangeArrowheads="1"/>
                    </pic:cNvPicPr>
                  </pic:nvPicPr>
                  <pic:blipFill>
                    <a:blip r:embed="rId20"/>
                    <a:stretch>
                      <a:fillRect/>
                    </a:stretch>
                  </pic:blipFill>
                  <pic:spPr bwMode="auto">
                    <a:xfrm>
                      <a:off x="0" y="0"/>
                      <a:ext cx="5724525" cy="3105150"/>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 2.2.11.</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Это доказывает, что даже такая малая связь с реальным миром привлекает</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несколько миллионов игроков[3]! В Параллельном Королевстве пользователь собирает предметы и ресурсы, охотится монстров и устанавливает расширяет области своего царства. Мультипользовательские возможности  реализуются через возможность атаковать и завоевать территории других игроков. На Рис.  2.2.11. изображен скриншот игры.</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lang w:val="en-US"/>
        </w:rPr>
        <w:t>Walk</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 xml:space="preserve">Разработчик: </w:t>
      </w:r>
      <w:r>
        <w:rPr>
          <w:rFonts w:cs="Times New Roman" w:ascii="Times New Roman" w:hAnsi="Times New Roman"/>
          <w:sz w:val="28"/>
          <w:szCs w:val="28"/>
          <w:lang w:val="en-US"/>
        </w:rPr>
        <w:t>Six</w:t>
      </w:r>
      <w:r>
        <w:rPr>
          <w:rFonts w:cs="Times New Roman" w:ascii="Times New Roman" w:hAnsi="Times New Roman"/>
          <w:sz w:val="28"/>
          <w:szCs w:val="28"/>
        </w:rPr>
        <w:t xml:space="preserve"> </w:t>
      </w:r>
      <w:r>
        <w:rPr>
          <w:rFonts w:cs="Times New Roman" w:ascii="Times New Roman" w:hAnsi="Times New Roman"/>
          <w:sz w:val="28"/>
          <w:szCs w:val="28"/>
          <w:lang w:val="en-US"/>
        </w:rPr>
        <w:t>to</w:t>
      </w:r>
      <w:r>
        <w:rPr>
          <w:rFonts w:cs="Times New Roman" w:ascii="Times New Roman" w:hAnsi="Times New Roman"/>
          <w:sz w:val="28"/>
          <w:szCs w:val="28"/>
        </w:rPr>
        <w:t xml:space="preserve"> </w:t>
      </w:r>
      <w:r>
        <w:rPr>
          <w:rFonts w:cs="Times New Roman" w:ascii="Times New Roman" w:hAnsi="Times New Roman"/>
          <w:sz w:val="28"/>
          <w:szCs w:val="28"/>
          <w:lang w:val="en-US"/>
        </w:rPr>
        <w:t>Start</w:t>
      </w:r>
      <w:r>
        <w:rPr>
          <w:rFonts w:cs="Times New Roman" w:ascii="Times New Roman" w:hAnsi="Times New Roman"/>
          <w:sz w:val="28"/>
          <w:szCs w:val="28"/>
        </w:rPr>
        <w:t>.</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 xml:space="preserve">Жанр:  </w:t>
      </w:r>
      <w:r>
        <w:rPr>
          <w:rFonts w:cs="Times New Roman" w:ascii="Times New Roman" w:hAnsi="Times New Roman"/>
          <w:sz w:val="28"/>
          <w:szCs w:val="28"/>
          <w:lang w:val="en-US"/>
        </w:rPr>
        <w:t>Fitness</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cs="Times New Roman" w:ascii="Times New Roman" w:hAnsi="Times New Roman"/>
          <w:sz w:val="28"/>
          <w:szCs w:val="28"/>
          <w:lang w:val="en-US"/>
        </w:rPr>
        <w:t>Walk</w:t>
      </w:r>
      <w:r>
        <w:rPr>
          <w:rFonts w:cs="Times New Roman" w:ascii="Times New Roman" w:hAnsi="Times New Roman"/>
          <w:sz w:val="28"/>
          <w:szCs w:val="28"/>
        </w:rPr>
        <w:t xml:space="preserve"> 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 Рис. 2.2.12.</w:t>
      </w:r>
    </w:p>
    <w:p>
      <w:pPr>
        <w:pStyle w:val="Normal"/>
        <w:spacing w:lineRule="auto" w:line="360" w:before="0" w:after="0"/>
        <w:jc w:val="center"/>
        <w:rPr>
          <w:rFonts w:ascii="Times New Roman" w:hAnsi="Times New Roman" w:cs="Times New Roman"/>
          <w:sz w:val="28"/>
          <w:szCs w:val="28"/>
        </w:rPr>
      </w:pPr>
      <w:r>
        <w:rPr/>
        <w:drawing>
          <wp:inline distT="0" distB="0" distL="0" distR="0">
            <wp:extent cx="2428875" cy="2352675"/>
            <wp:effectExtent l="0" t="0" r="0" b="0"/>
            <wp:docPr id="18"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66" descr=""/>
                    <pic:cNvPicPr>
                      <a:picLocks noChangeAspect="1" noChangeArrowheads="1"/>
                    </pic:cNvPicPr>
                  </pic:nvPicPr>
                  <pic:blipFill>
                    <a:blip r:embed="rId21"/>
                    <a:stretch>
                      <a:fillRect/>
                    </a:stretch>
                  </pic:blipFill>
                  <pic:spPr bwMode="auto">
                    <a:xfrm>
                      <a:off x="0" y="0"/>
                      <a:ext cx="2428875" cy="2352675"/>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 2.2.12</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3. Картографические сервисы</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Картографические сервисы были созданы как  ответ на  отсутствие свободных географические данных[5]. </w:t>
      </w:r>
      <w:r>
        <w:rPr>
          <w:rFonts w:cs="Times New Roman" w:ascii="Times New Roman" w:hAnsi="Times New Roman"/>
          <w:sz w:val="28"/>
          <w:szCs w:val="28"/>
          <w:lang w:val="en-US"/>
        </w:rPr>
        <w:t>Google</w:t>
      </w:r>
      <w:r>
        <w:rPr>
          <w:rFonts w:cs="Times New Roman" w:ascii="Times New Roman" w:hAnsi="Times New Roman"/>
          <w:sz w:val="28"/>
          <w:szCs w:val="28"/>
        </w:rPr>
        <w:t xml:space="preserve"> запустила свой сервис онлайн-карт в феврале 2005 года.  </w:t>
      </w:r>
      <w:r>
        <w:rPr>
          <w:rFonts w:cs="Times New Roman" w:ascii="Times New Roman" w:hAnsi="Times New Roman"/>
          <w:sz w:val="28"/>
          <w:szCs w:val="28"/>
          <w:lang w:val="en-US"/>
        </w:rPr>
        <w:t>Google</w:t>
      </w:r>
      <w:r>
        <w:rPr>
          <w:rFonts w:cs="Times New Roman" w:ascii="Times New Roman" w:hAnsi="Times New Roman"/>
          <w:sz w:val="28"/>
          <w:szCs w:val="28"/>
        </w:rPr>
        <w:t>, отличается от конкурентов более удобным интерфейсом,  качественной поддержкой и большей интерактивностью.</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В том же  2005 году ряд других картографических сервисов открыли доступ к своим </w:t>
      </w:r>
      <w:r>
        <w:rPr>
          <w:rFonts w:cs="Times New Roman" w:ascii="Times New Roman" w:hAnsi="Times New Roman"/>
          <w:sz w:val="28"/>
          <w:szCs w:val="28"/>
          <w:lang w:val="en-US"/>
        </w:rPr>
        <w:t>API</w:t>
      </w:r>
      <w:r>
        <w:rPr>
          <w:rFonts w:cs="Times New Roman" w:ascii="Times New Roman" w:hAnsi="Times New Roman"/>
          <w:sz w:val="28"/>
          <w:szCs w:val="28"/>
        </w:rPr>
        <w:t xml:space="preserve"> в Интернете: </w:t>
      </w:r>
      <w:r>
        <w:rPr>
          <w:rFonts w:cs="Times New Roman" w:ascii="Times New Roman" w:hAnsi="Times New Roman"/>
          <w:sz w:val="28"/>
          <w:szCs w:val="28"/>
          <w:lang w:val="en-US"/>
        </w:rPr>
        <w:t>Microsoft</w:t>
      </w:r>
      <w:r>
        <w:rPr>
          <w:rFonts w:cs="Times New Roman" w:ascii="Times New Roman" w:hAnsi="Times New Roman"/>
          <w:sz w:val="28"/>
          <w:szCs w:val="28"/>
        </w:rPr>
        <w:t>’</w:t>
      </w:r>
      <w:r>
        <w:rPr>
          <w:rFonts w:cs="Times New Roman" w:ascii="Times New Roman" w:hAnsi="Times New Roman"/>
          <w:sz w:val="28"/>
          <w:szCs w:val="28"/>
          <w:lang w:val="en-US"/>
        </w:rPr>
        <w:t>s</w:t>
      </w:r>
      <w:r>
        <w:rPr>
          <w:rFonts w:cs="Times New Roman" w:ascii="Times New Roman" w:hAnsi="Times New Roman"/>
          <w:sz w:val="28"/>
          <w:szCs w:val="28"/>
        </w:rPr>
        <w:t xml:space="preserve"> </w:t>
      </w:r>
      <w:r>
        <w:rPr>
          <w:rFonts w:cs="Times New Roman" w:ascii="Times New Roman" w:hAnsi="Times New Roman"/>
          <w:sz w:val="28"/>
          <w:szCs w:val="28"/>
          <w:lang w:val="en-US"/>
        </w:rPr>
        <w:t>Bing</w:t>
      </w:r>
      <w:r>
        <w:rPr>
          <w:rFonts w:cs="Times New Roman" w:ascii="Times New Roman" w:hAnsi="Times New Roman"/>
          <w:sz w:val="28"/>
          <w:szCs w:val="28"/>
        </w:rPr>
        <w:t xml:space="preserve">  </w:t>
      </w:r>
      <w:r>
        <w:rPr>
          <w:rFonts w:cs="Times New Roman" w:ascii="Times New Roman" w:hAnsi="Times New Roman"/>
          <w:sz w:val="28"/>
          <w:szCs w:val="28"/>
          <w:lang w:val="en-US"/>
        </w:rPr>
        <w:t>Maps</w:t>
      </w:r>
      <w:r>
        <w:rPr>
          <w:rFonts w:cs="Times New Roman" w:ascii="Times New Roman" w:hAnsi="Times New Roman"/>
          <w:sz w:val="28"/>
          <w:szCs w:val="28"/>
        </w:rPr>
        <w:t xml:space="preserve">, </w:t>
      </w:r>
      <w:r>
        <w:rPr>
          <w:rFonts w:cs="Times New Roman" w:ascii="Times New Roman" w:hAnsi="Times New Roman"/>
          <w:sz w:val="28"/>
          <w:szCs w:val="28"/>
          <w:lang w:val="en-US"/>
        </w:rPr>
        <w:t>UK</w:t>
      </w:r>
      <w:r>
        <w:rPr>
          <w:rFonts w:cs="Times New Roman" w:ascii="Times New Roman" w:hAnsi="Times New Roman"/>
          <w:sz w:val="28"/>
          <w:szCs w:val="28"/>
        </w:rPr>
        <w:t xml:space="preserve"> </w:t>
      </w:r>
      <w:r>
        <w:rPr>
          <w:rFonts w:cs="Times New Roman" w:ascii="Times New Roman" w:hAnsi="Times New Roman"/>
          <w:sz w:val="28"/>
          <w:szCs w:val="28"/>
          <w:lang w:val="en-US"/>
        </w:rPr>
        <w:t>Ordnance</w:t>
      </w:r>
      <w:r>
        <w:rPr>
          <w:rFonts w:cs="Times New Roman" w:ascii="Times New Roman" w:hAnsi="Times New Roman"/>
          <w:sz w:val="28"/>
          <w:szCs w:val="28"/>
        </w:rPr>
        <w:t xml:space="preserve"> </w:t>
      </w:r>
      <w:r>
        <w:rPr>
          <w:rFonts w:cs="Times New Roman" w:ascii="Times New Roman" w:hAnsi="Times New Roman"/>
          <w:sz w:val="28"/>
          <w:szCs w:val="28"/>
          <w:lang w:val="en-US"/>
        </w:rPr>
        <w:t>Survey</w:t>
      </w:r>
      <w:r>
        <w:rPr>
          <w:rFonts w:cs="Times New Roman" w:ascii="Times New Roman" w:hAnsi="Times New Roman"/>
          <w:sz w:val="28"/>
          <w:szCs w:val="28"/>
        </w:rPr>
        <w:t>’</w:t>
      </w:r>
      <w:r>
        <w:rPr>
          <w:rFonts w:cs="Times New Roman" w:ascii="Times New Roman" w:hAnsi="Times New Roman"/>
          <w:sz w:val="28"/>
          <w:szCs w:val="28"/>
          <w:lang w:val="en-US"/>
        </w:rPr>
        <w:t>s</w:t>
      </w:r>
      <w:r>
        <w:rPr>
          <w:rFonts w:cs="Times New Roman" w:ascii="Times New Roman" w:hAnsi="Times New Roman"/>
          <w:sz w:val="28"/>
          <w:szCs w:val="28"/>
        </w:rPr>
        <w:t xml:space="preserve"> </w:t>
      </w:r>
      <w:r>
        <w:rPr>
          <w:rFonts w:cs="Times New Roman" w:ascii="Times New Roman" w:hAnsi="Times New Roman"/>
          <w:sz w:val="28"/>
          <w:szCs w:val="28"/>
          <w:lang w:val="en-US"/>
        </w:rPr>
        <w:t>OpenSpace</w:t>
      </w:r>
      <w:r>
        <w:rPr>
          <w:rFonts w:cs="Times New Roman" w:ascii="Times New Roman" w:hAnsi="Times New Roman"/>
          <w:sz w:val="28"/>
          <w:szCs w:val="28"/>
        </w:rPr>
        <w:t xml:space="preserve">,  а также </w:t>
      </w:r>
      <w:r>
        <w:rPr>
          <w:rFonts w:cs="Times New Roman" w:ascii="Times New Roman" w:hAnsi="Times New Roman"/>
          <w:sz w:val="28"/>
          <w:szCs w:val="28"/>
          <w:lang w:val="en-US"/>
        </w:rPr>
        <w:t>OpenStreetMap</w:t>
      </w:r>
      <w:r>
        <w:rPr>
          <w:rFonts w:cs="Times New Roman" w:ascii="Times New Roman" w:hAnsi="Times New Roman"/>
          <w:sz w:val="28"/>
          <w:szCs w:val="28"/>
        </w:rPr>
        <w:t xml:space="preserve"> (</w:t>
      </w:r>
      <w:r>
        <w:rPr>
          <w:rFonts w:cs="Times New Roman" w:ascii="Times New Roman" w:hAnsi="Times New Roman"/>
          <w:sz w:val="28"/>
          <w:szCs w:val="28"/>
          <w:lang w:val="en-US"/>
        </w:rPr>
        <w:t>OSM</w:t>
      </w:r>
      <w:r>
        <w:rPr>
          <w:rFonts w:cs="Times New Roman" w:ascii="Times New Roman" w:hAnsi="Times New Roman"/>
          <w:sz w:val="28"/>
          <w:szCs w:val="28"/>
        </w:rPr>
        <w:t>)[5]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Следующие картографические сервисы охватывают весь мир, но могут иметь</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недостаточные сведения в некоторых районах[5]:</w:t>
      </w:r>
    </w:p>
    <w:p>
      <w:pPr>
        <w:pStyle w:val="ListParagraph"/>
        <w:numPr>
          <w:ilvl w:val="0"/>
          <w:numId w:val="2"/>
        </w:numPr>
        <w:spacing w:lineRule="auto" w:line="360" w:before="0" w:after="0"/>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OpenStreetMap</w:t>
      </w:r>
    </w:p>
    <w:p>
      <w:pPr>
        <w:pStyle w:val="ListParagraph"/>
        <w:numPr>
          <w:ilvl w:val="0"/>
          <w:numId w:val="2"/>
        </w:numPr>
        <w:spacing w:lineRule="auto" w:line="360" w:before="0" w:after="0"/>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ArcGIS Online</w:t>
      </w:r>
    </w:p>
    <w:p>
      <w:pPr>
        <w:pStyle w:val="ListParagraph"/>
        <w:numPr>
          <w:ilvl w:val="0"/>
          <w:numId w:val="2"/>
        </w:numPr>
        <w:spacing w:lineRule="auto" w:line="360" w:before="0" w:after="0"/>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Карты Google</w:t>
      </w:r>
    </w:p>
    <w:p>
      <w:pPr>
        <w:pStyle w:val="ListParagraph"/>
        <w:numPr>
          <w:ilvl w:val="0"/>
          <w:numId w:val="2"/>
        </w:numPr>
        <w:spacing w:lineRule="auto" w:line="360" w:before="0" w:after="0"/>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Bing Maps</w:t>
      </w:r>
    </w:p>
    <w:p>
      <w:pPr>
        <w:pStyle w:val="ListParagraph"/>
        <w:numPr>
          <w:ilvl w:val="0"/>
          <w:numId w:val="2"/>
        </w:numPr>
        <w:spacing w:lineRule="auto" w:line="360" w:before="0" w:after="0"/>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ViaMichelin</w:t>
      </w:r>
    </w:p>
    <w:p>
      <w:pPr>
        <w:pStyle w:val="ListParagraph"/>
        <w:numPr>
          <w:ilvl w:val="0"/>
          <w:numId w:val="2"/>
        </w:numPr>
        <w:spacing w:lineRule="auto" w:line="360" w:before="0" w:after="0"/>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MapQuest</w:t>
      </w:r>
    </w:p>
    <w:p>
      <w:pPr>
        <w:pStyle w:val="ListParagraph"/>
        <w:numPr>
          <w:ilvl w:val="0"/>
          <w:numId w:val="2"/>
        </w:numPr>
        <w:spacing w:lineRule="auto" w:line="360" w:before="0" w:after="0"/>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Mappy</w:t>
      </w:r>
    </w:p>
    <w:p>
      <w:pPr>
        <w:pStyle w:val="ListParagraph"/>
        <w:numPr>
          <w:ilvl w:val="0"/>
          <w:numId w:val="2"/>
        </w:numPr>
        <w:spacing w:lineRule="auto" w:line="360" w:before="0" w:after="0"/>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Другие</w:t>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 xml:space="preserve">3.1. </w:t>
      </w:r>
      <w:r>
        <w:rPr>
          <w:rFonts w:cs="Times New Roman" w:ascii="Times New Roman" w:hAnsi="Times New Roman"/>
          <w:b/>
          <w:sz w:val="28"/>
          <w:szCs w:val="28"/>
          <w:lang w:val="en-US"/>
        </w:rPr>
        <w:t>Google</w:t>
      </w:r>
      <w:r>
        <w:rPr>
          <w:rFonts w:cs="Times New Roman" w:ascii="Times New Roman" w:hAnsi="Times New Roman"/>
          <w:b/>
          <w:sz w:val="28"/>
          <w:szCs w:val="28"/>
        </w:rPr>
        <w:t xml:space="preserve"> </w:t>
      </w:r>
      <w:r>
        <w:rPr>
          <w:rFonts w:cs="Times New Roman" w:ascii="Times New Roman" w:hAnsi="Times New Roman"/>
          <w:b/>
          <w:sz w:val="28"/>
          <w:szCs w:val="28"/>
          <w:lang w:val="en-US"/>
        </w:rPr>
        <w:t>Maps</w:t>
      </w:r>
      <w:r>
        <w:rPr>
          <w:rFonts w:cs="Times New Roman" w:ascii="Times New Roman" w:hAnsi="Times New Roman"/>
          <w:b/>
          <w:sz w:val="28"/>
          <w:szCs w:val="28"/>
        </w:rPr>
        <w:t xml:space="preserve"> </w:t>
      </w:r>
      <w:r>
        <w:rPr>
          <w:rFonts w:cs="Times New Roman" w:ascii="Times New Roman" w:hAnsi="Times New Roman"/>
          <w:b/>
          <w:sz w:val="28"/>
          <w:szCs w:val="28"/>
          <w:lang w:val="en-US"/>
        </w:rPr>
        <w:t>API</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В секторе услуги интерактивных карт уже давно доминируют </w:t>
      </w:r>
      <w:r>
        <w:rPr>
          <w:rFonts w:cs="Times New Roman" w:ascii="Times New Roman" w:hAnsi="Times New Roman"/>
          <w:sz w:val="28"/>
          <w:szCs w:val="28"/>
          <w:lang w:val="en-US"/>
        </w:rPr>
        <w:t>Google</w:t>
      </w:r>
      <w:r>
        <w:rPr>
          <w:rFonts w:cs="Times New Roman" w:ascii="Times New Roman" w:hAnsi="Times New Roman"/>
          <w:sz w:val="28"/>
          <w:szCs w:val="28"/>
        </w:rPr>
        <w:t xml:space="preserve"> </w:t>
      </w:r>
      <w:r>
        <w:rPr>
          <w:rFonts w:cs="Times New Roman" w:ascii="Times New Roman" w:hAnsi="Times New Roman"/>
          <w:sz w:val="28"/>
          <w:szCs w:val="28"/>
          <w:lang w:val="en-US"/>
        </w:rPr>
        <w:t>Maps</w:t>
      </w:r>
      <w:r>
        <w:rPr>
          <w:rFonts w:cs="Times New Roman" w:ascii="Times New Roman" w:hAnsi="Times New Roman"/>
          <w:sz w:val="28"/>
          <w:szCs w:val="28"/>
        </w:rPr>
        <w:t xml:space="preserve">[5]. </w:t>
      </w:r>
      <w:r>
        <w:rPr>
          <w:rFonts w:cs="Times New Roman" w:ascii="Times New Roman" w:hAnsi="Times New Roman"/>
          <w:sz w:val="28"/>
          <w:szCs w:val="28"/>
          <w:lang w:val="en-US"/>
        </w:rPr>
        <w:t>Google</w:t>
      </w:r>
      <w:r>
        <w:rPr>
          <w:rFonts w:cs="Times New Roman" w:ascii="Times New Roman" w:hAnsi="Times New Roman"/>
          <w:sz w:val="28"/>
          <w:szCs w:val="28"/>
        </w:rPr>
        <w:t xml:space="preserve"> </w:t>
      </w:r>
      <w:r>
        <w:rPr>
          <w:rFonts w:cs="Times New Roman" w:ascii="Times New Roman" w:hAnsi="Times New Roman"/>
          <w:sz w:val="28"/>
          <w:szCs w:val="28"/>
          <w:lang w:val="en-US"/>
        </w:rPr>
        <w:t>Maps</w:t>
      </w:r>
      <w:r>
        <w:rPr>
          <w:rFonts w:cs="Times New Roman" w:ascii="Times New Roman" w:hAnsi="Times New Roman"/>
          <w:sz w:val="28"/>
          <w:szCs w:val="28"/>
        </w:rPr>
        <w:t xml:space="preserve"> являются сервисом для настольных и мобильных приложений, предлагая спутниковые изображения, карты улиц, а также полезные функции, такие как планировщик маршрута для путешествия пешком, на машине или общественном транспорте. Когда </w:t>
      </w:r>
      <w:r>
        <w:rPr>
          <w:rFonts w:cs="Times New Roman" w:ascii="Times New Roman" w:hAnsi="Times New Roman"/>
          <w:sz w:val="28"/>
          <w:szCs w:val="28"/>
          <w:lang w:val="en-US"/>
        </w:rPr>
        <w:t>Google</w:t>
      </w:r>
      <w:r>
        <w:rPr>
          <w:rFonts w:cs="Times New Roman" w:ascii="Times New Roman" w:hAnsi="Times New Roman"/>
          <w:sz w:val="28"/>
          <w:szCs w:val="28"/>
        </w:rPr>
        <w:t xml:space="preserve"> запустила </w:t>
      </w:r>
      <w:r>
        <w:rPr>
          <w:rFonts w:cs="Times New Roman" w:ascii="Times New Roman" w:hAnsi="Times New Roman"/>
          <w:sz w:val="28"/>
          <w:szCs w:val="28"/>
          <w:lang w:val="en-US"/>
        </w:rPr>
        <w:t>Google</w:t>
      </w:r>
      <w:r>
        <w:rPr>
          <w:rFonts w:cs="Times New Roman" w:ascii="Times New Roman" w:hAnsi="Times New Roman"/>
          <w:sz w:val="28"/>
          <w:szCs w:val="28"/>
        </w:rPr>
        <w:t xml:space="preserve"> </w:t>
      </w:r>
      <w:r>
        <w:rPr>
          <w:rFonts w:cs="Times New Roman" w:ascii="Times New Roman" w:hAnsi="Times New Roman"/>
          <w:sz w:val="28"/>
          <w:szCs w:val="28"/>
          <w:lang w:val="en-US"/>
        </w:rPr>
        <w:t>Maps</w:t>
      </w:r>
      <w:r>
        <w:rPr>
          <w:rFonts w:cs="Times New Roman" w:ascii="Times New Roman" w:hAnsi="Times New Roman"/>
          <w:sz w:val="28"/>
          <w:szCs w:val="28"/>
        </w:rPr>
        <w:t xml:space="preserve">, сервис, он предназначен был исключительно для поиска адресов и направлений.  Далее </w:t>
      </w:r>
      <w:r>
        <w:rPr>
          <w:rFonts w:cs="Times New Roman" w:ascii="Times New Roman" w:hAnsi="Times New Roman"/>
          <w:sz w:val="28"/>
          <w:szCs w:val="28"/>
          <w:lang w:val="en-US"/>
        </w:rPr>
        <w:t>Google</w:t>
      </w:r>
      <w:r>
        <w:rPr>
          <w:rFonts w:cs="Times New Roman" w:ascii="Times New Roman" w:hAnsi="Times New Roman"/>
          <w:sz w:val="28"/>
          <w:szCs w:val="28"/>
        </w:rPr>
        <w:t xml:space="preserve"> создала </w:t>
      </w:r>
      <w:r>
        <w:rPr>
          <w:rFonts w:cs="Times New Roman" w:ascii="Times New Roman" w:hAnsi="Times New Roman"/>
          <w:sz w:val="28"/>
          <w:szCs w:val="28"/>
          <w:lang w:val="en-US"/>
        </w:rPr>
        <w:t>Google</w:t>
      </w:r>
      <w:r>
        <w:rPr>
          <w:rFonts w:cs="Times New Roman" w:ascii="Times New Roman" w:hAnsi="Times New Roman"/>
          <w:sz w:val="28"/>
          <w:szCs w:val="28"/>
        </w:rPr>
        <w:t xml:space="preserve"> </w:t>
      </w:r>
      <w:r>
        <w:rPr>
          <w:rFonts w:cs="Times New Roman" w:ascii="Times New Roman" w:hAnsi="Times New Roman"/>
          <w:sz w:val="28"/>
          <w:szCs w:val="28"/>
          <w:lang w:val="en-US"/>
        </w:rPr>
        <w:t>Maps</w:t>
      </w:r>
      <w:r>
        <w:rPr>
          <w:rFonts w:cs="Times New Roman" w:ascii="Times New Roman" w:hAnsi="Times New Roman"/>
          <w:sz w:val="28"/>
          <w:szCs w:val="28"/>
        </w:rPr>
        <w:t xml:space="preserve"> </w:t>
      </w:r>
      <w:r>
        <w:rPr>
          <w:rFonts w:cs="Times New Roman" w:ascii="Times New Roman" w:hAnsi="Times New Roman"/>
          <w:sz w:val="28"/>
          <w:szCs w:val="28"/>
          <w:lang w:val="en-US"/>
        </w:rPr>
        <w:t>API</w:t>
      </w:r>
      <w:r>
        <w:rPr>
          <w:rFonts w:cs="Times New Roman" w:ascii="Times New Roman" w:hAnsi="Times New Roman"/>
          <w:sz w:val="28"/>
          <w:szCs w:val="28"/>
        </w:rPr>
        <w:t xml:space="preserve"> (интерфейс программирования приложений), служащий в качестве картографической основы  новых приложений.</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В октябре 2011 года </w:t>
      </w:r>
      <w:r>
        <w:rPr>
          <w:rFonts w:cs="Times New Roman" w:ascii="Times New Roman" w:hAnsi="Times New Roman"/>
          <w:sz w:val="28"/>
          <w:szCs w:val="28"/>
          <w:lang w:val="en-US"/>
        </w:rPr>
        <w:t>Google</w:t>
      </w:r>
      <w:r>
        <w:rPr>
          <w:rFonts w:cs="Times New Roman" w:ascii="Times New Roman" w:hAnsi="Times New Roman"/>
          <w:sz w:val="28"/>
          <w:szCs w:val="28"/>
        </w:rPr>
        <w:t xml:space="preserve"> решила  начать взимать плату за доступ к</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US"/>
        </w:rPr>
        <w:t>Google</w:t>
      </w:r>
      <w:r>
        <w:rPr>
          <w:rFonts w:cs="Times New Roman" w:ascii="Times New Roman" w:hAnsi="Times New Roman"/>
          <w:sz w:val="28"/>
          <w:szCs w:val="28"/>
        </w:rPr>
        <w:t xml:space="preserve"> </w:t>
      </w:r>
      <w:r>
        <w:rPr>
          <w:rFonts w:cs="Times New Roman" w:ascii="Times New Roman" w:hAnsi="Times New Roman"/>
          <w:sz w:val="28"/>
          <w:szCs w:val="28"/>
          <w:lang w:val="en-US"/>
        </w:rPr>
        <w:t>Maps</w:t>
      </w:r>
      <w:r>
        <w:rPr>
          <w:rFonts w:cs="Times New Roman" w:ascii="Times New Roman" w:hAnsi="Times New Roman"/>
          <w:sz w:val="28"/>
          <w:szCs w:val="28"/>
        </w:rPr>
        <w:t xml:space="preserve"> </w:t>
      </w:r>
      <w:r>
        <w:rPr>
          <w:rFonts w:cs="Times New Roman" w:ascii="Times New Roman" w:hAnsi="Times New Roman"/>
          <w:sz w:val="28"/>
          <w:szCs w:val="28"/>
          <w:lang w:val="en-US"/>
        </w:rPr>
        <w:t>API</w:t>
      </w:r>
      <w:r>
        <w:rPr>
          <w:rFonts w:cs="Times New Roman" w:ascii="Times New Roman" w:hAnsi="Times New Roman"/>
          <w:sz w:val="28"/>
          <w:szCs w:val="28"/>
        </w:rPr>
        <w:t xml:space="preserve"> один раз в день при превышении пределов использования.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Чем более  популярен сайт или приложение, тем больше его риски того, что придется  платить за то, чтобы продолжать отображать карту </w:t>
      </w:r>
      <w:r>
        <w:rPr>
          <w:rFonts w:cs="Times New Roman" w:ascii="Times New Roman" w:hAnsi="Times New Roman"/>
          <w:sz w:val="28"/>
          <w:szCs w:val="28"/>
          <w:lang w:val="en-US"/>
        </w:rPr>
        <w:t>Google</w:t>
      </w:r>
      <w:r>
        <w:rPr>
          <w:rFonts w:cs="Times New Roman" w:ascii="Times New Roman" w:hAnsi="Times New Roman"/>
          <w:sz w:val="28"/>
          <w:szCs w:val="28"/>
        </w:rPr>
        <w:t>.</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US"/>
        </w:rPr>
        <w:t>API</w:t>
      </w:r>
      <w:r>
        <w:rPr>
          <w:rFonts w:cs="Times New Roman" w:ascii="Times New Roman" w:hAnsi="Times New Roman"/>
          <w:sz w:val="28"/>
          <w:szCs w:val="28"/>
        </w:rPr>
        <w:t xml:space="preserve"> </w:t>
      </w:r>
      <w:r>
        <w:rPr>
          <w:rFonts w:cs="Times New Roman" w:ascii="Times New Roman" w:hAnsi="Times New Roman"/>
          <w:sz w:val="28"/>
          <w:szCs w:val="28"/>
          <w:lang w:val="en-US"/>
        </w:rPr>
        <w:t>v</w:t>
      </w:r>
      <w:r>
        <w:rPr>
          <w:rFonts w:cs="Times New Roman" w:ascii="Times New Roman" w:hAnsi="Times New Roman"/>
          <w:sz w:val="28"/>
          <w:szCs w:val="28"/>
        </w:rPr>
        <w:t xml:space="preserve">3 имеют дневной лимит использования 25000 просмотров. Примерно  0,32%  пользователей </w:t>
      </w:r>
      <w:r>
        <w:rPr>
          <w:rFonts w:cs="Times New Roman" w:ascii="Times New Roman" w:hAnsi="Times New Roman"/>
          <w:sz w:val="28"/>
          <w:szCs w:val="28"/>
          <w:lang w:val="en-US"/>
        </w:rPr>
        <w:t>API</w:t>
      </w:r>
      <w:r>
        <w:rPr>
          <w:rFonts w:cs="Times New Roman" w:ascii="Times New Roman" w:hAnsi="Times New Roman"/>
          <w:sz w:val="28"/>
          <w:szCs w:val="28"/>
        </w:rPr>
        <w:t xml:space="preserve"> превышают лимит[5]. </w:t>
      </w:r>
      <w:r>
        <w:rPr>
          <w:rFonts w:cs="Times New Roman" w:ascii="Times New Roman" w:hAnsi="Times New Roman"/>
          <w:sz w:val="28"/>
          <w:szCs w:val="28"/>
          <w:shd w:fill="FFFF00" w:val="clear"/>
        </w:rPr>
        <w:t xml:space="preserve">Тем не менее, этот крошечный процент включает в себя крупных клиентов, таких как </w:t>
      </w:r>
      <w:r>
        <w:rPr>
          <w:rFonts w:cs="Times New Roman" w:ascii="Times New Roman" w:hAnsi="Times New Roman"/>
          <w:sz w:val="28"/>
          <w:szCs w:val="28"/>
          <w:shd w:fill="FFFF00" w:val="clear"/>
          <w:lang w:val="en-US"/>
        </w:rPr>
        <w:t>Apple</w:t>
      </w:r>
      <w:r>
        <w:rPr>
          <w:rFonts w:cs="Times New Roman" w:ascii="Times New Roman" w:hAnsi="Times New Roman"/>
          <w:sz w:val="28"/>
          <w:szCs w:val="28"/>
          <w:shd w:fill="FFFF00" w:val="clear"/>
        </w:rPr>
        <w:t>, чьи</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shd w:fill="FFFF00" w:val="clear"/>
        </w:rPr>
        <w:t xml:space="preserve">десятки миллионов </w:t>
      </w:r>
      <w:r>
        <w:rPr>
          <w:rFonts w:cs="Times New Roman" w:ascii="Times New Roman" w:hAnsi="Times New Roman"/>
          <w:sz w:val="28"/>
          <w:szCs w:val="28"/>
          <w:shd w:fill="FFFF00" w:val="clear"/>
          <w:lang w:val="en-US"/>
        </w:rPr>
        <w:t>iPads</w:t>
      </w:r>
      <w:r>
        <w:rPr>
          <w:rFonts w:cs="Times New Roman" w:ascii="Times New Roman" w:hAnsi="Times New Roman"/>
          <w:sz w:val="28"/>
          <w:szCs w:val="28"/>
          <w:shd w:fill="FFFF00" w:val="clear"/>
        </w:rPr>
        <w:t xml:space="preserve"> и </w:t>
      </w:r>
      <w:r>
        <w:rPr>
          <w:rFonts w:cs="Times New Roman" w:ascii="Times New Roman" w:hAnsi="Times New Roman"/>
          <w:sz w:val="28"/>
          <w:szCs w:val="28"/>
          <w:shd w:fill="FFFF00" w:val="clear"/>
          <w:lang w:val="en-US"/>
        </w:rPr>
        <w:t>iPhone</w:t>
      </w:r>
      <w:r>
        <w:rPr>
          <w:rFonts w:cs="Times New Roman" w:ascii="Times New Roman" w:hAnsi="Times New Roman"/>
          <w:sz w:val="28"/>
          <w:szCs w:val="28"/>
          <w:shd w:fill="FFFF00" w:val="clear"/>
        </w:rPr>
        <w:t xml:space="preserve"> продаются по всему миру со встроенными </w:t>
      </w:r>
      <w:r>
        <w:rPr>
          <w:rFonts w:cs="Times New Roman" w:ascii="Times New Roman" w:hAnsi="Times New Roman"/>
          <w:sz w:val="28"/>
          <w:szCs w:val="28"/>
          <w:shd w:fill="FFFF00" w:val="clear"/>
          <w:lang w:val="en-US"/>
        </w:rPr>
        <w:t>Google</w:t>
      </w:r>
      <w:r>
        <w:rPr>
          <w:rFonts w:cs="Times New Roman" w:ascii="Times New Roman" w:hAnsi="Times New Roman"/>
          <w:sz w:val="28"/>
          <w:szCs w:val="28"/>
          <w:shd w:fill="FFFF00" w:val="clear"/>
        </w:rPr>
        <w:t xml:space="preserve"> </w:t>
      </w:r>
      <w:r>
        <w:rPr>
          <w:rFonts w:cs="Times New Roman" w:ascii="Times New Roman" w:hAnsi="Times New Roman"/>
          <w:sz w:val="28"/>
          <w:szCs w:val="28"/>
          <w:shd w:fill="FFFF00" w:val="clear"/>
          <w:lang w:val="en-US"/>
        </w:rPr>
        <w:t>Maps</w:t>
      </w:r>
      <w:r>
        <w:rPr>
          <w:rFonts w:cs="Times New Roman" w:ascii="Times New Roman" w:hAnsi="Times New Roman"/>
          <w:sz w:val="28"/>
          <w:szCs w:val="28"/>
          <w:shd w:fill="FFFF00" w:val="clear"/>
        </w:rPr>
        <w:t xml:space="preserve">  приложениями — не в тему.</w:t>
      </w:r>
      <w:r>
        <w:rPr>
          <w:rFonts w:cs="Times New Roman" w:ascii="Times New Roman" w:hAnsi="Times New Roman"/>
          <w:sz w:val="28"/>
          <w:szCs w:val="28"/>
        </w:rPr>
        <w:t xml:space="preserve"> Эта политика </w:t>
      </w:r>
      <w:r>
        <w:rPr>
          <w:rFonts w:cs="Times New Roman" w:ascii="Times New Roman" w:hAnsi="Times New Roman"/>
          <w:sz w:val="28"/>
          <w:szCs w:val="28"/>
          <w:lang w:val="en-US"/>
        </w:rPr>
        <w:t>Google</w:t>
      </w:r>
      <w:r>
        <w:rPr>
          <w:rFonts w:cs="Times New Roman" w:ascii="Times New Roman" w:hAnsi="Times New Roman"/>
          <w:sz w:val="28"/>
          <w:szCs w:val="28"/>
        </w:rPr>
        <w:t xml:space="preserve"> привела к тому что много разработчиков приложений отказались от </w:t>
      </w:r>
      <w:r>
        <w:rPr>
          <w:rFonts w:cs="Times New Roman" w:ascii="Times New Roman" w:hAnsi="Times New Roman"/>
          <w:sz w:val="28"/>
          <w:szCs w:val="28"/>
          <w:lang w:val="en-US"/>
        </w:rPr>
        <w:t>Google</w:t>
      </w:r>
      <w:r>
        <w:rPr>
          <w:rFonts w:cs="Times New Roman" w:ascii="Times New Roman" w:hAnsi="Times New Roman"/>
          <w:sz w:val="28"/>
          <w:szCs w:val="28"/>
        </w:rPr>
        <w:t xml:space="preserve"> </w:t>
      </w:r>
      <w:r>
        <w:rPr>
          <w:rFonts w:cs="Times New Roman" w:ascii="Times New Roman" w:hAnsi="Times New Roman"/>
          <w:sz w:val="28"/>
          <w:szCs w:val="28"/>
          <w:lang w:val="en-US"/>
        </w:rPr>
        <w:t>Maps</w:t>
      </w:r>
      <w:r>
        <w:rPr>
          <w:rFonts w:cs="Times New Roman" w:ascii="Times New Roman" w:hAnsi="Times New Roman"/>
          <w:sz w:val="28"/>
          <w:szCs w:val="28"/>
        </w:rPr>
        <w:t xml:space="preserve"> в пользу </w:t>
      </w:r>
      <w:r>
        <w:rPr>
          <w:rFonts w:cs="Times New Roman" w:ascii="Times New Roman" w:hAnsi="Times New Roman"/>
          <w:sz w:val="28"/>
          <w:szCs w:val="28"/>
          <w:lang w:val="en-US"/>
        </w:rPr>
        <w:t>OpenStreetMap</w:t>
      </w:r>
      <w:r>
        <w:rPr>
          <w:rFonts w:cs="Times New Roman" w:ascii="Times New Roman" w:hAnsi="Times New Roman"/>
          <w:sz w:val="28"/>
          <w:szCs w:val="28"/>
        </w:rPr>
        <w:t>.</w:t>
      </w:r>
    </w:p>
    <w:p>
      <w:pPr>
        <w:pStyle w:val="Normal"/>
        <w:spacing w:lineRule="auto" w:line="360" w:before="0" w:after="0"/>
        <w:jc w:val="center"/>
        <w:rPr>
          <w:rFonts w:ascii="Times New Roman" w:hAnsi="Times New Roman" w:cs="Times New Roman"/>
          <w:sz w:val="28"/>
          <w:szCs w:val="28"/>
        </w:rPr>
      </w:pPr>
      <w:r>
        <w:rPr/>
        <w:drawing>
          <wp:inline distT="0" distB="0" distL="0" distR="0">
            <wp:extent cx="6120130" cy="4752975"/>
            <wp:effectExtent l="0" t="0" r="0" b="0"/>
            <wp:docPr id="19"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48" descr=""/>
                    <pic:cNvPicPr>
                      <a:picLocks noChangeAspect="1" noChangeArrowheads="1"/>
                    </pic:cNvPicPr>
                  </pic:nvPicPr>
                  <pic:blipFill>
                    <a:blip r:embed="rId22"/>
                    <a:stretch>
                      <a:fillRect/>
                    </a:stretch>
                  </pic:blipFill>
                  <pic:spPr bwMode="auto">
                    <a:xfrm>
                      <a:off x="0" y="0"/>
                      <a:ext cx="6120130" cy="4752975"/>
                    </a:xfrm>
                    <a:prstGeom prst="rect">
                      <a:avLst/>
                    </a:prstGeom>
                    <a:noFill/>
                    <a:ln w="9525">
                      <a:noFill/>
                      <a:miter lim="800000"/>
                      <a:headEnd/>
                      <a:tailEnd/>
                    </a:ln>
                  </pic:spPr>
                </pic:pic>
              </a:graphicData>
            </a:graphic>
          </wp:inline>
        </w:drawing>
      </w:r>
      <w:r>
        <w:rPr>
          <w:rFonts w:cs="Times New Roman" w:ascii="Times New Roman" w:hAnsi="Times New Roman"/>
          <w:sz w:val="28"/>
          <w:szCs w:val="28"/>
        </w:rPr>
        <w:t xml:space="preserve">Рис. 3.1.1. Картографический сервис </w:t>
      </w:r>
      <w:r>
        <w:rPr>
          <w:rFonts w:cs="Times New Roman" w:ascii="Times New Roman" w:hAnsi="Times New Roman"/>
          <w:sz w:val="28"/>
          <w:szCs w:val="28"/>
          <w:lang w:val="en-US"/>
        </w:rPr>
        <w:t>Google</w:t>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US"/>
        </w:rPr>
        <w:t>Google</w:t>
      </w:r>
      <w:r>
        <w:rPr>
          <w:rFonts w:cs="Times New Roman" w:ascii="Times New Roman" w:hAnsi="Times New Roman"/>
          <w:sz w:val="28"/>
          <w:szCs w:val="28"/>
        </w:rPr>
        <w:t xml:space="preserve"> </w:t>
      </w:r>
      <w:r>
        <w:rPr>
          <w:rFonts w:cs="Times New Roman" w:ascii="Times New Roman" w:hAnsi="Times New Roman"/>
          <w:sz w:val="28"/>
          <w:szCs w:val="28"/>
          <w:lang w:val="en-US"/>
        </w:rPr>
        <w:t>Map</w:t>
      </w:r>
      <w:r>
        <w:rPr>
          <w:rFonts w:cs="Times New Roman" w:ascii="Times New Roman" w:hAnsi="Times New Roman"/>
          <w:sz w:val="28"/>
          <w:szCs w:val="28"/>
        </w:rPr>
        <w:t xml:space="preserve"> </w:t>
      </w:r>
      <w:r>
        <w:rPr>
          <w:rFonts w:cs="Times New Roman" w:ascii="Times New Roman" w:hAnsi="Times New Roman"/>
          <w:sz w:val="28"/>
          <w:szCs w:val="28"/>
          <w:lang w:val="en-US"/>
        </w:rPr>
        <w:t>javascript</w:t>
      </w:r>
      <w:r>
        <w:rPr>
          <w:rFonts w:cs="Times New Roman" w:ascii="Times New Roman" w:hAnsi="Times New Roman"/>
          <w:sz w:val="28"/>
          <w:szCs w:val="28"/>
        </w:rPr>
        <w:t xml:space="preserve"> </w:t>
      </w:r>
      <w:r>
        <w:rPr>
          <w:rFonts w:cs="Times New Roman" w:ascii="Times New Roman" w:hAnsi="Times New Roman"/>
          <w:sz w:val="28"/>
          <w:szCs w:val="28"/>
          <w:lang w:val="en-US"/>
        </w:rPr>
        <w:t>API</w:t>
      </w:r>
      <w:r>
        <w:rPr>
          <w:rFonts w:cs="Times New Roman" w:ascii="Times New Roman" w:hAnsi="Times New Roman"/>
          <w:sz w:val="28"/>
          <w:szCs w:val="28"/>
        </w:rPr>
        <w:t xml:space="preserve"> позволяет встраивать </w:t>
      </w:r>
      <w:r>
        <w:rPr>
          <w:rFonts w:cs="Times New Roman" w:ascii="Times New Roman" w:hAnsi="Times New Roman"/>
          <w:sz w:val="28"/>
          <w:szCs w:val="28"/>
          <w:lang w:val="en-US"/>
        </w:rPr>
        <w:t>Google</w:t>
      </w:r>
      <w:r>
        <w:rPr>
          <w:rFonts w:cs="Times New Roman" w:ascii="Times New Roman" w:hAnsi="Times New Roman"/>
          <w:sz w:val="28"/>
          <w:szCs w:val="28"/>
        </w:rPr>
        <w:t xml:space="preserve"> </w:t>
      </w:r>
      <w:r>
        <w:rPr>
          <w:rFonts w:cs="Times New Roman" w:ascii="Times New Roman" w:hAnsi="Times New Roman"/>
          <w:sz w:val="28"/>
          <w:szCs w:val="28"/>
          <w:lang w:val="en-US"/>
        </w:rPr>
        <w:t>Maps</w:t>
      </w:r>
      <w:r>
        <w:rPr>
          <w:rFonts w:cs="Times New Roman" w:ascii="Times New Roman" w:hAnsi="Times New Roman"/>
          <w:sz w:val="28"/>
          <w:szCs w:val="28"/>
        </w:rPr>
        <w:t xml:space="preserve">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cs="Times New Roman" w:ascii="Times New Roman" w:hAnsi="Times New Roman"/>
          <w:sz w:val="28"/>
          <w:szCs w:val="28"/>
          <w:lang w:val="en-US"/>
        </w:rPr>
        <w:t>API</w:t>
      </w:r>
      <w:r>
        <w:rPr>
          <w:rFonts w:cs="Times New Roman" w:ascii="Times New Roman" w:hAnsi="Times New Roman"/>
          <w:sz w:val="28"/>
          <w:szCs w:val="28"/>
        </w:rPr>
        <w:t xml:space="preserve"> также содержит средства для вычисления маршрутов, определения высот отдельных точек, групп точек и путей, вычисления рассояний между точками и др.</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JavaScript Maps API V3 – это бесплатная служба, доступная для всех веб-сайтов, бесплатных для потребителей.</w:t>
      </w:r>
    </w:p>
    <w:p>
      <w:pPr>
        <w:pStyle w:val="TextBody"/>
        <w:spacing w:lineRule="auto" w:line="360"/>
        <w:jc w:val="both"/>
        <w:rPr>
          <w:rFonts w:ascii="Times New Roman" w:hAnsi="Times New Roman" w:cs="Times New Roman"/>
          <w:sz w:val="28"/>
          <w:szCs w:val="28"/>
        </w:rPr>
      </w:pPr>
      <w:r>
        <w:rPr>
          <w:rFonts w:cs="Times New Roman" w:ascii="Times New Roman" w:hAnsi="Times New Roman"/>
          <w:color w:val="000000"/>
          <w:sz w:val="28"/>
          <w:szCs w:val="28"/>
        </w:rPr>
        <w:t xml:space="preserve">В API Google Карт доступно много типов карт (см. рис. 3.1.2). Помимо хорошо </w:t>
      </w:r>
    </w:p>
    <w:p>
      <w:pPr>
        <w:pStyle w:val="TextBody"/>
        <w:jc w:val="center"/>
        <w:rPr>
          <w:rFonts w:ascii="Times New Roman" w:hAnsi="Times New Roman" w:cs="Times New Roman"/>
          <w:color w:val="000000"/>
          <w:sz w:val="28"/>
          <w:szCs w:val="28"/>
        </w:rPr>
      </w:pPr>
      <w:r>
        <w:drawing>
          <wp:anchor behindDoc="0" distT="0" distB="0" distL="0" distR="0" simplePos="0" locked="0" layoutInCell="1" allowOverlap="1" relativeHeight="8">
            <wp:simplePos x="0" y="0"/>
            <wp:positionH relativeFrom="column">
              <wp:posOffset>155575</wp:posOffset>
            </wp:positionH>
            <wp:positionV relativeFrom="paragraph">
              <wp:posOffset>0</wp:posOffset>
            </wp:positionV>
            <wp:extent cx="2580005" cy="1938020"/>
            <wp:effectExtent l="0" t="0" r="0" b="0"/>
            <wp:wrapTopAndBottom/>
            <wp:docPr id="20"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5" descr=""/>
                    <pic:cNvPicPr>
                      <a:picLocks noChangeAspect="1" noChangeArrowheads="1"/>
                    </pic:cNvPicPr>
                  </pic:nvPicPr>
                  <pic:blipFill>
                    <a:blip r:embed="rId23"/>
                    <a:stretch>
                      <a:fillRect/>
                    </a:stretch>
                  </pic:blipFill>
                  <pic:spPr bwMode="auto">
                    <a:xfrm>
                      <a:off x="0" y="0"/>
                      <a:ext cx="2580005" cy="193802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9">
            <wp:simplePos x="0" y="0"/>
            <wp:positionH relativeFrom="column">
              <wp:posOffset>2832735</wp:posOffset>
            </wp:positionH>
            <wp:positionV relativeFrom="paragraph">
              <wp:posOffset>7620</wp:posOffset>
            </wp:positionV>
            <wp:extent cx="2979420" cy="1894205"/>
            <wp:effectExtent l="0" t="0" r="0" b="0"/>
            <wp:wrapTopAndBottom/>
            <wp:docPr id="21"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6" descr=""/>
                    <pic:cNvPicPr>
                      <a:picLocks noChangeAspect="1" noChangeArrowheads="1"/>
                    </pic:cNvPicPr>
                  </pic:nvPicPr>
                  <pic:blipFill>
                    <a:blip r:embed="rId24"/>
                    <a:stretch>
                      <a:fillRect/>
                    </a:stretch>
                  </pic:blipFill>
                  <pic:spPr bwMode="auto">
                    <a:xfrm>
                      <a:off x="0" y="0"/>
                      <a:ext cx="2979420" cy="1894205"/>
                    </a:xfrm>
                    <a:prstGeom prst="rect">
                      <a:avLst/>
                    </a:prstGeom>
                    <a:noFill/>
                    <a:ln w="9525">
                      <a:noFill/>
                      <a:miter lim="800000"/>
                      <a:headEnd/>
                      <a:tailEnd/>
                    </a:ln>
                  </pic:spPr>
                </pic:pic>
              </a:graphicData>
            </a:graphic>
          </wp:anchor>
        </w:drawing>
      </w:r>
      <w:r>
        <w:rPr>
          <w:rFonts w:cs="Times New Roman" w:ascii="Times New Roman" w:hAnsi="Times New Roman"/>
          <w:color w:val="000000"/>
          <w:sz w:val="28"/>
          <w:szCs w:val="28"/>
        </w:rPr>
        <w:t>Р</w:t>
      </w:r>
      <w:r>
        <w:rPr>
          <w:rFonts w:cs="Times New Roman" w:ascii="Times New Roman" w:hAnsi="Times New Roman"/>
          <w:color w:val="000000"/>
          <w:sz w:val="28"/>
          <w:szCs w:val="28"/>
        </w:rPr>
        <w:t xml:space="preserve">ис. 3.1.2. Примеры </w:t>
      </w:r>
      <w:r>
        <w:rPr>
          <w:rFonts w:cs="Times New Roman" w:ascii="Times New Roman" w:hAnsi="Times New Roman"/>
          <w:color w:val="000000"/>
          <w:sz w:val="28"/>
          <w:szCs w:val="28"/>
          <w:lang w:val="en-US"/>
        </w:rPr>
        <w:t>Google</w:t>
      </w:r>
      <w:r>
        <w:rPr>
          <w:rFonts w:cs="Times New Roman" w:ascii="Times New Roman" w:hAnsi="Times New Roman"/>
          <w:color w:val="000000"/>
          <w:sz w:val="28"/>
          <w:szCs w:val="28"/>
        </w:rPr>
        <w:t xml:space="preserve"> карты.</w:t>
      </w:r>
    </w:p>
    <w:p>
      <w:pPr>
        <w:pStyle w:val="TextBody"/>
        <w:jc w:val="both"/>
        <w:rPr>
          <w:rFonts w:ascii="Times New Roman" w:hAnsi="Times New Roman" w:cs="Times New Roman"/>
          <w:color w:val="000000"/>
          <w:sz w:val="28"/>
          <w:szCs w:val="28"/>
        </w:rPr>
      </w:pPr>
      <w:r>
        <w:rPr>
          <w:rFonts w:cs="Times New Roman" w:ascii="Times New Roman" w:hAnsi="Times New Roman"/>
          <w:color w:val="000000"/>
          <w:sz w:val="28"/>
          <w:szCs w:val="28"/>
        </w:rPr>
        <w:t>известных "рисованных" дорожных карт, состоящих из фрагментов, API Google Карт поддерживает также другие типы карт.</w:t>
      </w:r>
    </w:p>
    <w:p>
      <w:pPr>
        <w:pStyle w:val="TextBody"/>
        <w:jc w:val="both"/>
        <w:rPr>
          <w:rStyle w:val="SourceText"/>
          <w:rFonts w:ascii="Times New Roman" w:hAnsi="Times New Roman" w:cs="Times New Roman"/>
          <w:color w:val="000000"/>
          <w:sz w:val="28"/>
          <w:szCs w:val="28"/>
        </w:rPr>
      </w:pPr>
      <w:r>
        <w:rPr>
          <w:rFonts w:cs="Times New Roman" w:ascii="Times New Roman" w:hAnsi="Times New Roman"/>
          <w:color w:val="000000"/>
          <w:sz w:val="28"/>
          <w:szCs w:val="28"/>
        </w:rPr>
        <w:t>В API Google Карт доступны следующие типы карт [27]:</w:t>
      </w:r>
    </w:p>
    <w:p>
      <w:pPr>
        <w:pStyle w:val="TextBody"/>
        <w:widowControl w:val="false"/>
        <w:numPr>
          <w:ilvl w:val="0"/>
          <w:numId w:val="3"/>
        </w:numPr>
        <w:spacing w:lineRule="auto" w:line="360" w:before="57" w:after="0"/>
        <w:jc w:val="both"/>
        <w:rPr>
          <w:rStyle w:val="SourceText"/>
          <w:rFonts w:ascii="Times New Roman" w:hAnsi="Times New Roman" w:cs="Times New Roman"/>
          <w:color w:val="000000"/>
          <w:sz w:val="28"/>
          <w:szCs w:val="28"/>
        </w:rPr>
      </w:pPr>
      <w:r>
        <w:rPr>
          <w:rStyle w:val="SourceText"/>
          <w:rFonts w:cs="Times New Roman" w:ascii="Times New Roman" w:hAnsi="Times New Roman"/>
          <w:color w:val="000000"/>
          <w:sz w:val="28"/>
          <w:szCs w:val="28"/>
        </w:rPr>
        <w:t>MapTypeId.ROADMAP</w:t>
      </w:r>
      <w:r>
        <w:rPr>
          <w:rFonts w:cs="Times New Roman" w:ascii="Times New Roman" w:hAnsi="Times New Roman"/>
          <w:color w:val="000000"/>
          <w:sz w:val="28"/>
          <w:szCs w:val="28"/>
        </w:rPr>
        <w:t> – дорожная карта, используемая по умолчанию.</w:t>
      </w:r>
    </w:p>
    <w:p>
      <w:pPr>
        <w:pStyle w:val="TextBody"/>
        <w:widowControl w:val="false"/>
        <w:numPr>
          <w:ilvl w:val="0"/>
          <w:numId w:val="3"/>
        </w:numPr>
        <w:spacing w:lineRule="auto" w:line="360" w:before="57" w:after="0"/>
        <w:jc w:val="both"/>
        <w:rPr>
          <w:rStyle w:val="SourceText"/>
          <w:rFonts w:ascii="Times New Roman" w:hAnsi="Times New Roman" w:cs="Times New Roman"/>
          <w:color w:val="000000"/>
          <w:sz w:val="28"/>
          <w:szCs w:val="28"/>
        </w:rPr>
      </w:pPr>
      <w:r>
        <w:rPr>
          <w:rStyle w:val="SourceText"/>
          <w:rFonts w:cs="Times New Roman" w:ascii="Times New Roman" w:hAnsi="Times New Roman"/>
          <w:color w:val="000000"/>
          <w:sz w:val="28"/>
          <w:szCs w:val="28"/>
        </w:rPr>
        <w:t>MapTypeId.SATELLITE</w:t>
      </w:r>
      <w:r>
        <w:rPr>
          <w:rFonts w:cs="Times New Roman" w:ascii="Times New Roman" w:hAnsi="Times New Roman"/>
          <w:color w:val="000000"/>
          <w:sz w:val="28"/>
          <w:szCs w:val="28"/>
        </w:rPr>
        <w:t> – снимки Google Планета Земля, сделанные со спутника.</w:t>
      </w:r>
    </w:p>
    <w:p>
      <w:pPr>
        <w:pStyle w:val="TextBody"/>
        <w:widowControl w:val="false"/>
        <w:numPr>
          <w:ilvl w:val="0"/>
          <w:numId w:val="3"/>
        </w:numPr>
        <w:spacing w:lineRule="auto" w:line="360" w:before="57" w:after="0"/>
        <w:jc w:val="both"/>
        <w:rPr>
          <w:rStyle w:val="SourceText"/>
          <w:rFonts w:ascii="Times New Roman" w:hAnsi="Times New Roman" w:cs="Times New Roman"/>
          <w:color w:val="000000"/>
          <w:sz w:val="28"/>
          <w:szCs w:val="28"/>
        </w:rPr>
      </w:pPr>
      <w:r>
        <w:rPr>
          <w:rStyle w:val="SourceText"/>
          <w:rFonts w:cs="Times New Roman" w:ascii="Times New Roman" w:hAnsi="Times New Roman"/>
          <w:color w:val="000000"/>
          <w:sz w:val="28"/>
          <w:szCs w:val="28"/>
        </w:rPr>
        <w:t>MapTypeId.HYBRID</w:t>
      </w:r>
      <w:r>
        <w:rPr>
          <w:rFonts w:cs="Times New Roman" w:ascii="Times New Roman" w:hAnsi="Times New Roman"/>
          <w:color w:val="000000"/>
          <w:sz w:val="28"/>
          <w:szCs w:val="28"/>
        </w:rPr>
        <w:t> – комбинация обычной карты и снимков со спутника.</w:t>
      </w:r>
    </w:p>
    <w:p>
      <w:pPr>
        <w:pStyle w:val="TextBody"/>
        <w:widowControl w:val="false"/>
        <w:numPr>
          <w:ilvl w:val="0"/>
          <w:numId w:val="3"/>
        </w:numPr>
        <w:spacing w:lineRule="auto" w:line="360" w:before="57" w:after="0"/>
        <w:jc w:val="both"/>
        <w:rPr>
          <w:rFonts w:ascii="Times New Roman" w:hAnsi="Times New Roman" w:cs="Times New Roman"/>
          <w:color w:val="000000"/>
          <w:sz w:val="28"/>
          <w:szCs w:val="28"/>
        </w:rPr>
      </w:pPr>
      <w:r>
        <w:rPr>
          <w:rStyle w:val="SourceText"/>
          <w:rFonts w:cs="Times New Roman" w:ascii="Times New Roman" w:hAnsi="Times New Roman"/>
          <w:color w:val="000000"/>
          <w:sz w:val="28"/>
          <w:szCs w:val="28"/>
        </w:rPr>
        <w:t>MapTypeId.TERRAIN</w:t>
      </w:r>
      <w:r>
        <w:rPr>
          <w:rFonts w:cs="Times New Roman" w:ascii="Times New Roman" w:hAnsi="Times New Roman"/>
          <w:color w:val="000000"/>
          <w:sz w:val="28"/>
          <w:szCs w:val="28"/>
        </w:rPr>
        <w:t> – физическая карта, основанная на информации о ландшафте.</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b/>
          <w:b/>
          <w:sz w:val="28"/>
          <w:szCs w:val="28"/>
          <w:lang w:val="en-US"/>
        </w:rPr>
      </w:pPr>
      <w:r>
        <w:rPr>
          <w:rFonts w:cs="Times New Roman" w:ascii="Times New Roman" w:hAnsi="Times New Roman"/>
          <w:b/>
          <w:sz w:val="28"/>
          <w:szCs w:val="28"/>
        </w:rPr>
        <w:t>Загрузка</w:t>
      </w:r>
      <w:r>
        <w:rPr>
          <w:rFonts w:cs="Times New Roman" w:ascii="Times New Roman" w:hAnsi="Times New Roman"/>
          <w:b/>
          <w:sz w:val="28"/>
          <w:szCs w:val="28"/>
          <w:lang w:val="en-US"/>
        </w:rPr>
        <w:t xml:space="preserve"> API</w:t>
      </w:r>
    </w:p>
    <w:p>
      <w:pPr>
        <w:pStyle w:val="Normal"/>
        <w:spacing w:lineRule="auto" w:line="360" w:before="0" w:after="0"/>
        <w:ind w:left="708" w:hanging="0"/>
        <w:rPr>
          <w:rFonts w:ascii="Times New Roman" w:hAnsi="Times New Roman" w:cs="Times New Roman"/>
          <w:i/>
          <w:i/>
          <w:sz w:val="28"/>
          <w:szCs w:val="28"/>
          <w:lang w:val="en-US"/>
        </w:rPr>
      </w:pPr>
      <w:r>
        <w:rPr>
          <w:rFonts w:cs="Times New Roman" w:ascii="Times New Roman" w:hAnsi="Times New Roman"/>
          <w:i/>
          <w:sz w:val="28"/>
          <w:szCs w:val="28"/>
          <w:lang w:val="en-US"/>
        </w:rPr>
        <w:t>&lt;script type="text/javascript" src="http://maps.googleapis.com/maps/api/js?key=YOUR_API_KEY&amp;sensor=SET_TO_TRUE_OR_FALSE"&gt;</w:t>
      </w:r>
    </w:p>
    <w:p>
      <w:pPr>
        <w:pStyle w:val="Normal"/>
        <w:spacing w:lineRule="auto" w:line="360" w:before="0" w:after="0"/>
        <w:rPr>
          <w:rFonts w:ascii="Times New Roman" w:hAnsi="Times New Roman" w:cs="Times New Roman"/>
          <w:i/>
          <w:i/>
          <w:sz w:val="28"/>
          <w:szCs w:val="28"/>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ab/>
      </w:r>
      <w:r>
        <w:rPr>
          <w:rFonts w:cs="Times New Roman" w:ascii="Times New Roman" w:hAnsi="Times New Roman"/>
          <w:i/>
          <w:sz w:val="28"/>
          <w:szCs w:val="28"/>
        </w:rPr>
        <w:t>&lt;/</w:t>
      </w:r>
      <w:r>
        <w:rPr>
          <w:rFonts w:cs="Times New Roman" w:ascii="Times New Roman" w:hAnsi="Times New Roman"/>
          <w:i/>
          <w:sz w:val="28"/>
          <w:szCs w:val="28"/>
          <w:lang w:val="en-US"/>
        </w:rPr>
        <w:t>script</w:t>
      </w:r>
      <w:r>
        <w:rPr>
          <w:rFonts w:cs="Times New Roman" w:ascii="Times New Roman" w:hAnsi="Times New Roman"/>
          <w:i/>
          <w:sz w:val="28"/>
          <w:szCs w:val="28"/>
        </w:rPr>
        <w:t>&gt;</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 xml:space="preserve">Загрузка </w:t>
      </w:r>
      <w:r>
        <w:rPr>
          <w:rFonts w:cs="Times New Roman" w:ascii="Times New Roman" w:hAnsi="Times New Roman"/>
          <w:b/>
          <w:sz w:val="28"/>
          <w:szCs w:val="28"/>
          <w:lang w:val="en-US"/>
        </w:rPr>
        <w:t>API</w:t>
      </w:r>
      <w:r>
        <w:rPr>
          <w:rFonts w:cs="Times New Roman" w:ascii="Times New Roman" w:hAnsi="Times New Roman"/>
          <w:b/>
          <w:sz w:val="28"/>
          <w:szCs w:val="28"/>
        </w:rPr>
        <w:t xml:space="preserve"> по протоколу </w:t>
      </w:r>
      <w:r>
        <w:rPr>
          <w:rFonts w:cs="Times New Roman" w:ascii="Times New Roman" w:hAnsi="Times New Roman"/>
          <w:b/>
          <w:sz w:val="28"/>
          <w:szCs w:val="28"/>
          <w:lang w:val="en-US"/>
        </w:rPr>
        <w:t>HTTPS</w:t>
      </w:r>
    </w:p>
    <w:p>
      <w:pPr>
        <w:pStyle w:val="Normal"/>
        <w:spacing w:lineRule="auto" w:line="360" w:before="0" w:after="0"/>
        <w:ind w:left="708" w:hanging="0"/>
        <w:rPr/>
      </w:pPr>
      <w:r>
        <w:rPr>
          <w:rFonts w:cs="Times New Roman" w:ascii="Times New Roman" w:hAnsi="Times New Roman"/>
          <w:i/>
          <w:sz w:val="28"/>
          <w:szCs w:val="28"/>
          <w:lang w:val="en-US"/>
        </w:rPr>
        <w:t>&lt;script src=</w:t>
      </w:r>
      <w:hyperlink r:id="rId25">
        <w:r>
          <w:rPr>
            <w:rStyle w:val="InternetLink"/>
            <w:rFonts w:cs="Times New Roman" w:ascii="Times New Roman" w:hAnsi="Times New Roman"/>
            <w:i/>
            <w:color w:val="000000" w:themeColor="text1"/>
            <w:sz w:val="28"/>
            <w:szCs w:val="28"/>
            <w:lang w:val="en-US"/>
          </w:rPr>
          <w:t>https://maps.googleapis.com/maps/api/js?key=YOUR_API_KEY&amp;sensor=SET_TO_TRUE_OR_FALSE</w:t>
        </w:r>
      </w:hyperlink>
      <w:r>
        <w:rPr>
          <w:rFonts w:cs="Times New Roman" w:ascii="Times New Roman" w:hAnsi="Times New Roman"/>
          <w:i/>
          <w:color w:val="000000" w:themeColor="text1"/>
          <w:sz w:val="28"/>
          <w:szCs w:val="28"/>
          <w:lang w:val="en-US"/>
        </w:rPr>
        <w:t xml:space="preserve"> </w:t>
      </w:r>
      <w:r>
        <w:rPr>
          <w:rFonts w:cs="Times New Roman" w:ascii="Times New Roman" w:hAnsi="Times New Roman"/>
          <w:i/>
          <w:sz w:val="28"/>
          <w:szCs w:val="28"/>
          <w:lang w:val="en-US"/>
        </w:rPr>
        <w:t xml:space="preserve"> type="text/javascript"&gt;&lt;/script&gt;</w:t>
      </w:r>
    </w:p>
    <w:p>
      <w:pPr>
        <w:pStyle w:val="Normal"/>
        <w:spacing w:lineRule="auto" w:line="360" w:before="0" w:after="0"/>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Объекты на карте</w:t>
      </w:r>
    </w:p>
    <w:p>
      <w:pPr>
        <w:pStyle w:val="NormalWeb"/>
        <w:shd w:val="clear" w:color="auto" w:fill="FFFFFF"/>
        <w:spacing w:lineRule="auto" w:line="360" w:beforeAutospacing="0" w:before="0" w:afterAutospacing="0" w:after="360"/>
        <w:ind w:firstLine="708"/>
        <w:jc w:val="both"/>
        <w:textAlignment w:val="baseline"/>
        <w:rPr>
          <w:color w:val="000000" w:themeColor="text1"/>
          <w:sz w:val="28"/>
          <w:szCs w:val="28"/>
        </w:rPr>
      </w:pPr>
      <w:r>
        <w:rPr>
          <w:sz w:val="28"/>
          <w:szCs w:val="28"/>
          <w:lang w:val="en-US"/>
        </w:rPr>
        <w:t>API</w:t>
      </w:r>
      <w:r>
        <w:rPr>
          <w:sz w:val="28"/>
          <w:szCs w:val="28"/>
        </w:rPr>
        <w:t xml:space="preserve"> </w:t>
      </w:r>
      <w:r>
        <w:rPr>
          <w:sz w:val="28"/>
          <w:szCs w:val="28"/>
          <w:lang w:val="en-US"/>
        </w:rPr>
        <w:t>Google</w:t>
      </w:r>
      <w:r>
        <w:rPr>
          <w:sz w:val="28"/>
          <w:szCs w:val="28"/>
        </w:rPr>
        <w:t xml:space="preserve"> позволяет добавить на карту различные объекты, называемые наложениями</w:t>
      </w:r>
      <w:r>
        <w:rPr>
          <w:color w:val="000000" w:themeColor="text1"/>
          <w:sz w:val="28"/>
          <w:szCs w:val="28"/>
        </w:rPr>
        <w:t>. В API Карт имеются следующие типы наложений:</w:t>
      </w:r>
    </w:p>
    <w:p>
      <w:pPr>
        <w:pStyle w:val="Normal"/>
        <w:numPr>
          <w:ilvl w:val="0"/>
          <w:numId w:val="10"/>
        </w:numPr>
        <w:shd w:val="clear" w:color="auto" w:fill="FFFFFF"/>
        <w:spacing w:lineRule="auto" w:line="360" w:before="0" w:after="0"/>
        <w:ind w:left="720" w:right="360" w:hanging="360"/>
        <w:jc w:val="both"/>
        <w:textAlignment w:val="baseline"/>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Одиночные местоположения на карте отображаются с помощью</w:t>
      </w:r>
      <w:r>
        <w:rPr>
          <w:rStyle w:val="Appleconvertedspace"/>
          <w:rFonts w:cs="Times New Roman" w:ascii="Times New Roman" w:hAnsi="Times New Roman"/>
          <w:color w:val="000000" w:themeColor="text1"/>
          <w:sz w:val="28"/>
          <w:szCs w:val="28"/>
        </w:rPr>
        <w:t> </w:t>
      </w:r>
      <w:r>
        <w:rPr>
          <w:rStyle w:val="Strong"/>
          <w:rFonts w:cs="Times New Roman" w:ascii="Times New Roman" w:hAnsi="Times New Roman"/>
          <w:b w:val="false"/>
          <w:color w:val="000000" w:themeColor="text1"/>
          <w:sz w:val="28"/>
          <w:szCs w:val="28"/>
        </w:rPr>
        <w:t>маркеров</w:t>
      </w:r>
      <w:r>
        <w:rPr>
          <w:rFonts w:cs="Times New Roman" w:ascii="Times New Roman" w:hAnsi="Times New Roman"/>
          <w:b/>
          <w:color w:val="000000" w:themeColor="text1"/>
          <w:sz w:val="28"/>
          <w:szCs w:val="28"/>
        </w:rPr>
        <w:t>.</w:t>
      </w:r>
      <w:r>
        <w:rPr>
          <w:rFonts w:cs="Times New Roman" w:ascii="Times New Roman" w:hAnsi="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 </w:t>
      </w:r>
      <w:r>
        <w:rPr>
          <w:rStyle w:val="HTMLCode"/>
          <w:rFonts w:eastAsia="" w:cs="Times New Roman" w:ascii="Times New Roman" w:hAnsi="Times New Roman" w:eastAsiaTheme="minorEastAsia"/>
          <w:color w:val="000000" w:themeColor="text1"/>
          <w:sz w:val="28"/>
          <w:szCs w:val="28"/>
        </w:rPr>
        <w:t>Marker</w:t>
      </w:r>
      <w:r>
        <w:rPr>
          <w:rFonts w:cs="Times New Roman" w:ascii="Times New Roman" w:hAnsi="Times New Roman"/>
          <w:color w:val="000000" w:themeColor="text1"/>
          <w:sz w:val="28"/>
          <w:szCs w:val="28"/>
        </w:rPr>
        <w:t xml:space="preserve">.  </w:t>
      </w:r>
    </w:p>
    <w:p>
      <w:pPr>
        <w:pStyle w:val="Normal"/>
        <w:numPr>
          <w:ilvl w:val="0"/>
          <w:numId w:val="10"/>
        </w:numPr>
        <w:shd w:val="clear" w:color="auto" w:fill="FFFFFF"/>
        <w:spacing w:lineRule="auto" w:line="360" w:before="0" w:after="0"/>
        <w:ind w:left="720" w:right="360" w:hanging="360"/>
        <w:jc w:val="both"/>
        <w:textAlignment w:val="baseline"/>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Линии на карте отображаются с помощью</w:t>
      </w:r>
      <w:r>
        <w:rPr>
          <w:rStyle w:val="Appleconvertedspace"/>
          <w:rFonts w:cs="Times New Roman" w:ascii="Times New Roman" w:hAnsi="Times New Roman"/>
          <w:color w:val="000000" w:themeColor="text1"/>
          <w:sz w:val="28"/>
          <w:szCs w:val="28"/>
        </w:rPr>
        <w:t> </w:t>
      </w:r>
      <w:r>
        <w:rPr>
          <w:rStyle w:val="Strong"/>
          <w:rFonts w:cs="Times New Roman" w:ascii="Times New Roman" w:hAnsi="Times New Roman"/>
          <w:b w:val="false"/>
          <w:color w:val="000000" w:themeColor="text1"/>
          <w:sz w:val="28"/>
          <w:szCs w:val="28"/>
        </w:rPr>
        <w:t>полилиний</w:t>
      </w:r>
      <w:r>
        <w:rPr>
          <w:rFonts w:cs="Times New Roman" w:ascii="Times New Roman" w:hAnsi="Times New Roman"/>
          <w:color w:val="000000" w:themeColor="text1"/>
          <w:sz w:val="28"/>
          <w:szCs w:val="28"/>
        </w:rPr>
        <w:t>, представляющих упорядоченную последовательность местоположений. Линии являются объектами типа</w:t>
      </w:r>
      <w:r>
        <w:rPr>
          <w:rStyle w:val="Appleconvertedspace"/>
          <w:rFonts w:cs="Times New Roman" w:ascii="Times New Roman" w:hAnsi="Times New Roman"/>
          <w:color w:val="000000" w:themeColor="text1"/>
          <w:sz w:val="28"/>
          <w:szCs w:val="28"/>
        </w:rPr>
        <w:t> </w:t>
      </w:r>
      <w:r>
        <w:rPr>
          <w:rStyle w:val="HTMLCode"/>
          <w:rFonts w:eastAsia="" w:cs="Times New Roman" w:ascii="Times New Roman" w:hAnsi="Times New Roman" w:eastAsiaTheme="minorEastAsia"/>
          <w:color w:val="000000" w:themeColor="text1"/>
          <w:sz w:val="28"/>
          <w:szCs w:val="28"/>
        </w:rPr>
        <w:t>Polyline</w:t>
      </w:r>
      <w:r>
        <w:rPr>
          <w:rFonts w:cs="Times New Roman" w:ascii="Times New Roman" w:hAnsi="Times New Roman"/>
          <w:color w:val="000000" w:themeColor="text1"/>
          <w:sz w:val="28"/>
          <w:szCs w:val="28"/>
        </w:rPr>
        <w:t>.</w:t>
      </w:r>
    </w:p>
    <w:p>
      <w:pPr>
        <w:pStyle w:val="Normal"/>
        <w:numPr>
          <w:ilvl w:val="0"/>
          <w:numId w:val="10"/>
        </w:numPr>
        <w:shd w:val="clear" w:color="auto" w:fill="FFFFFF"/>
        <w:spacing w:lineRule="auto" w:line="360" w:before="0" w:after="0"/>
        <w:ind w:left="720" w:right="360" w:hanging="360"/>
        <w:jc w:val="both"/>
        <w:textAlignment w:val="baseline"/>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Области произвольной формы отображаются на карте с помощью</w:t>
      </w:r>
      <w:r>
        <w:rPr>
          <w:rStyle w:val="Appleconvertedspace"/>
          <w:rFonts w:cs="Times New Roman" w:ascii="Times New Roman" w:hAnsi="Times New Roman"/>
          <w:color w:val="000000" w:themeColor="text1"/>
          <w:sz w:val="28"/>
          <w:szCs w:val="28"/>
        </w:rPr>
        <w:t> </w:t>
      </w:r>
      <w:r>
        <w:rPr>
          <w:rStyle w:val="Strong"/>
          <w:rFonts w:cs="Times New Roman" w:ascii="Times New Roman" w:hAnsi="Times New Roman"/>
          <w:b w:val="false"/>
          <w:color w:val="000000" w:themeColor="text1"/>
          <w:sz w:val="28"/>
          <w:szCs w:val="28"/>
        </w:rPr>
        <w:t>многоугольников</w:t>
      </w:r>
      <w:r>
        <w:rPr>
          <w:rFonts w:cs="Times New Roman" w:ascii="Times New Roman" w:hAnsi="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pPr>
        <w:pStyle w:val="Normal"/>
        <w:numPr>
          <w:ilvl w:val="0"/>
          <w:numId w:val="10"/>
        </w:numPr>
        <w:shd w:val="clear" w:color="auto" w:fill="FFFFFF"/>
        <w:spacing w:lineRule="auto" w:line="360" w:before="0" w:after="0"/>
        <w:ind w:left="720" w:right="360" w:hanging="360"/>
        <w:jc w:val="both"/>
        <w:textAlignment w:val="baseline"/>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Слои карты можно отображать с помощью</w:t>
      </w:r>
      <w:r>
        <w:rPr>
          <w:rStyle w:val="Appleconvertedspace"/>
          <w:rFonts w:cs="Times New Roman" w:ascii="Times New Roman" w:hAnsi="Times New Roman"/>
          <w:color w:val="000000" w:themeColor="text1"/>
          <w:sz w:val="28"/>
          <w:szCs w:val="28"/>
        </w:rPr>
        <w:t> </w:t>
      </w:r>
      <w:r>
        <w:rPr>
          <w:rStyle w:val="Strong"/>
          <w:rFonts w:cs="Times New Roman" w:ascii="Times New Roman" w:hAnsi="Times New Roman"/>
          <w:b w:val="false"/>
          <w:color w:val="000000" w:themeColor="text1"/>
          <w:sz w:val="28"/>
          <w:szCs w:val="28"/>
        </w:rPr>
        <w:t>карт</w:t>
      </w:r>
      <w:r>
        <w:rPr>
          <w:rStyle w:val="Strong"/>
          <w:rFonts w:cs="Times New Roman" w:ascii="Times New Roman" w:hAnsi="Times New Roman"/>
          <w:color w:val="000000" w:themeColor="text1"/>
          <w:sz w:val="28"/>
          <w:szCs w:val="28"/>
        </w:rPr>
        <w:t>-</w:t>
      </w:r>
      <w:r>
        <w:rPr>
          <w:rStyle w:val="Strong"/>
          <w:rFonts w:cs="Times New Roman" w:ascii="Times New Roman" w:hAnsi="Times New Roman"/>
          <w:b w:val="false"/>
          <w:color w:val="000000" w:themeColor="text1"/>
          <w:sz w:val="28"/>
          <w:szCs w:val="28"/>
        </w:rPr>
        <w:t>наложений</w:t>
      </w:r>
      <w:r>
        <w:rPr>
          <w:rFonts w:cs="Times New Roman" w:ascii="Times New Roman" w:hAnsi="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качестве наложений. </w:t>
      </w:r>
    </w:p>
    <w:p>
      <w:pPr>
        <w:pStyle w:val="Normal"/>
        <w:numPr>
          <w:ilvl w:val="0"/>
          <w:numId w:val="10"/>
        </w:numPr>
        <w:shd w:val="clear" w:color="auto" w:fill="FFFFFF"/>
        <w:spacing w:lineRule="auto" w:line="360" w:before="0" w:after="0"/>
        <w:ind w:left="720" w:right="360" w:hanging="360"/>
        <w:jc w:val="both"/>
        <w:textAlignment w:val="baseline"/>
        <w:rPr>
          <w:rFonts w:ascii="Times New Roman" w:hAnsi="Times New Roman" w:cs="Times New Roman"/>
          <w:color w:val="000000" w:themeColor="text1"/>
          <w:sz w:val="28"/>
          <w:szCs w:val="28"/>
        </w:rPr>
      </w:pPr>
      <w:r>
        <w:rPr>
          <w:rStyle w:val="Strong"/>
          <w:rFonts w:cs="Times New Roman" w:ascii="Times New Roman" w:hAnsi="Times New Roman"/>
          <w:b w:val="false"/>
          <w:color w:val="000000" w:themeColor="text1"/>
          <w:sz w:val="28"/>
          <w:szCs w:val="28"/>
        </w:rPr>
        <w:t>Информационное</w:t>
      </w:r>
      <w:r>
        <w:rPr>
          <w:rStyle w:val="Strong"/>
          <w:rFonts w:cs="Times New Roman" w:ascii="Times New Roman" w:hAnsi="Times New Roman"/>
          <w:color w:val="000000" w:themeColor="text1"/>
          <w:sz w:val="28"/>
          <w:szCs w:val="28"/>
        </w:rPr>
        <w:t xml:space="preserve"> </w:t>
      </w:r>
      <w:r>
        <w:rPr>
          <w:rStyle w:val="Strong"/>
          <w:rFonts w:cs="Times New Roman" w:ascii="Times New Roman" w:hAnsi="Times New Roman"/>
          <w:b w:val="false"/>
          <w:color w:val="000000" w:themeColor="text1"/>
          <w:sz w:val="28"/>
          <w:szCs w:val="28"/>
        </w:rPr>
        <w:t>окно</w:t>
      </w:r>
      <w:r>
        <w:rPr>
          <w:rStyle w:val="Appleconvertedspace"/>
          <w:rFonts w:cs="Times New Roman" w:ascii="Times New Roman" w:hAnsi="Times New Roman"/>
          <w:color w:val="000000" w:themeColor="text1"/>
          <w:sz w:val="28"/>
          <w:szCs w:val="28"/>
        </w:rPr>
        <w:t> </w:t>
      </w:r>
      <w:r>
        <w:rPr>
          <w:rFonts w:cs="Times New Roman" w:ascii="Times New Roman" w:hAnsi="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pPr>
        <w:pStyle w:val="Normal"/>
        <w:numPr>
          <w:ilvl w:val="0"/>
          <w:numId w:val="10"/>
        </w:numPr>
        <w:shd w:val="clear" w:color="auto" w:fill="FFFFFF"/>
        <w:spacing w:lineRule="auto" w:line="360" w:before="0" w:after="0"/>
        <w:ind w:left="720" w:right="360" w:hanging="360"/>
        <w:jc w:val="both"/>
        <w:textAlignment w:val="baseline"/>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Есть возможность реализовать собственные</w:t>
      </w:r>
      <w:r>
        <w:rPr>
          <w:rStyle w:val="Appleconvertedspace"/>
          <w:rFonts w:cs="Times New Roman" w:ascii="Times New Roman" w:hAnsi="Times New Roman"/>
          <w:color w:val="000000" w:themeColor="text1"/>
          <w:sz w:val="28"/>
          <w:szCs w:val="28"/>
        </w:rPr>
        <w:t> </w:t>
      </w:r>
      <w:r>
        <w:rPr>
          <w:rStyle w:val="Strong"/>
          <w:rFonts w:cs="Times New Roman" w:ascii="Times New Roman" w:hAnsi="Times New Roman"/>
          <w:b w:val="false"/>
          <w:color w:val="000000" w:themeColor="text1"/>
          <w:sz w:val="28"/>
          <w:szCs w:val="28"/>
        </w:rPr>
        <w:t>персонализированные</w:t>
      </w:r>
      <w:r>
        <w:rPr>
          <w:rStyle w:val="Strong"/>
          <w:rFonts w:cs="Times New Roman" w:ascii="Times New Roman" w:hAnsi="Times New Roman"/>
          <w:color w:val="000000" w:themeColor="text1"/>
          <w:sz w:val="28"/>
          <w:szCs w:val="28"/>
        </w:rPr>
        <w:t xml:space="preserve"> </w:t>
      </w:r>
      <w:r>
        <w:rPr>
          <w:rStyle w:val="Strong"/>
          <w:rFonts w:cs="Times New Roman" w:ascii="Times New Roman" w:hAnsi="Times New Roman"/>
          <w:b w:val="false"/>
          <w:color w:val="000000" w:themeColor="text1"/>
          <w:sz w:val="28"/>
          <w:szCs w:val="28"/>
        </w:rPr>
        <w:t>наложения</w:t>
      </w:r>
      <w:r>
        <w:rPr>
          <w:rFonts w:cs="Times New Roman" w:ascii="Times New Roman" w:hAnsi="Times New Roman"/>
          <w:color w:val="000000" w:themeColor="text1"/>
          <w:sz w:val="28"/>
          <w:szCs w:val="28"/>
        </w:rPr>
        <w:t>. Такие персонализированные наложения реализуют интерфейс</w:t>
      </w:r>
      <w:r>
        <w:rPr>
          <w:rStyle w:val="Appleconvertedspace"/>
          <w:rFonts w:cs="Times New Roman" w:ascii="Times New Roman" w:hAnsi="Times New Roman"/>
          <w:color w:val="000000" w:themeColor="text1"/>
          <w:sz w:val="28"/>
          <w:szCs w:val="28"/>
        </w:rPr>
        <w:t> </w:t>
      </w:r>
      <w:r>
        <w:rPr>
          <w:rStyle w:val="HTMLCode"/>
          <w:rFonts w:eastAsia="" w:cs="Times New Roman" w:ascii="Times New Roman" w:hAnsi="Times New Roman" w:eastAsiaTheme="minorEastAsia"/>
          <w:color w:val="000000" w:themeColor="text1"/>
          <w:sz w:val="28"/>
          <w:szCs w:val="28"/>
        </w:rPr>
        <w:t>OverlayView</w:t>
      </w:r>
      <w:r>
        <w:rPr>
          <w:rFonts w:cs="Times New Roman" w:ascii="Times New Roman" w:hAnsi="Times New Roman"/>
          <w:color w:val="000000" w:themeColor="text1"/>
          <w:sz w:val="28"/>
          <w:szCs w:val="28"/>
        </w:rPr>
        <w:t xml:space="preserve">. </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Служба маршрутов</w:t>
      </w:r>
    </w:p>
    <w:p>
      <w:pPr>
        <w:pStyle w:val="Normal"/>
        <w:spacing w:lineRule="auto" w:line="360" w:before="0" w:after="0"/>
        <w:ind w:firstLine="708"/>
        <w:jc w:val="both"/>
        <w:rPr>
          <w:rFonts w:ascii="Times New Roman" w:hAnsi="Times New Roman" w:cs="Times New Roman"/>
          <w:color w:val="222222"/>
          <w:sz w:val="28"/>
          <w:szCs w:val="28"/>
          <w:shd w:fill="FFFFFF" w:val="clear"/>
        </w:rPr>
      </w:pPr>
      <w:r>
        <w:rPr>
          <w:rFonts w:cs="Times New Roman" w:ascii="Times New Roman" w:hAnsi="Times New Roman"/>
          <w:color w:val="222222"/>
          <w:sz w:val="28"/>
          <w:szCs w:val="28"/>
          <w:shd w:fill="FFFFFF" w:val="clear"/>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pPr>
        <w:pStyle w:val="Normal"/>
        <w:spacing w:lineRule="auto" w:line="360" w:before="0" w:after="0"/>
        <w:jc w:val="both"/>
        <w:rPr>
          <w:rFonts w:ascii="Times New Roman" w:hAnsi="Times New Roman" w:cs="Times New Roman"/>
          <w:color w:val="222222"/>
          <w:sz w:val="28"/>
          <w:szCs w:val="28"/>
          <w:shd w:fill="FFFFFF" w:val="clear"/>
        </w:rPr>
      </w:pPr>
      <w:r>
        <w:rPr>
          <w:rFonts w:cs="Times New Roman" w:ascii="Times New Roman" w:hAnsi="Times New Roman"/>
          <w:color w:val="222222"/>
          <w:sz w:val="28"/>
          <w:szCs w:val="28"/>
          <w:shd w:fill="FFFFFF" w:val="clear"/>
        </w:rPr>
        <w:t xml:space="preserve">Также существует </w:t>
      </w:r>
      <w:r>
        <w:rPr>
          <w:rFonts w:cs="Times New Roman" w:ascii="Times New Roman" w:hAnsi="Times New Roman"/>
          <w:color w:val="222222"/>
          <w:sz w:val="28"/>
          <w:szCs w:val="28"/>
          <w:shd w:fill="FFFFFF" w:val="clear"/>
          <w:lang w:val="en-US"/>
        </w:rPr>
        <w:t>JS</w:t>
      </w:r>
      <w:r>
        <w:rPr>
          <w:rFonts w:cs="Times New Roman" w:ascii="Times New Roman" w:hAnsi="Times New Roman"/>
          <w:color w:val="222222"/>
          <w:sz w:val="28"/>
          <w:szCs w:val="28"/>
          <w:shd w:fill="FFFFFF" w:val="clear"/>
        </w:rPr>
        <w:t xml:space="preserve"> </w:t>
      </w:r>
      <w:r>
        <w:rPr>
          <w:rFonts w:cs="Times New Roman" w:ascii="Times New Roman" w:hAnsi="Times New Roman"/>
          <w:color w:val="222222"/>
          <w:sz w:val="28"/>
          <w:szCs w:val="28"/>
          <w:shd w:fill="FFFFFF" w:val="clear"/>
          <w:lang w:val="en-US"/>
        </w:rPr>
        <w:t>API</w:t>
      </w:r>
      <w:r>
        <w:rPr>
          <w:rFonts w:cs="Times New Roman" w:ascii="Times New Roman" w:hAnsi="Times New Roman"/>
          <w:color w:val="222222"/>
          <w:sz w:val="28"/>
          <w:szCs w:val="28"/>
          <w:shd w:fill="FFFFFF" w:val="clear"/>
        </w:rPr>
        <w:t xml:space="preserve"> службы маршрутов, для использования в приложениях для браузеров. </w:t>
      </w:r>
    </w:p>
    <w:p>
      <w:pPr>
        <w:pStyle w:val="Normal"/>
        <w:spacing w:lineRule="auto" w:line="360" w:before="0" w:after="0"/>
        <w:jc w:val="both"/>
        <w:rPr>
          <w:rFonts w:ascii="Times New Roman" w:hAnsi="Times New Roman" w:cs="Times New Roman"/>
          <w:color w:val="222222"/>
          <w:sz w:val="28"/>
          <w:szCs w:val="28"/>
          <w:shd w:fill="FFFFFF" w:val="clear"/>
        </w:rPr>
      </w:pPr>
      <w:r>
        <w:rPr>
          <w:rFonts w:cs="Times New Roman" w:ascii="Times New Roman" w:hAnsi="Times New Roman"/>
          <w:color w:val="222222"/>
          <w:sz w:val="28"/>
          <w:szCs w:val="28"/>
          <w:shd w:fill="FFFFFF" w:val="clear"/>
        </w:rPr>
      </w:r>
    </w:p>
    <w:p>
      <w:pPr>
        <w:pStyle w:val="Normal"/>
        <w:spacing w:lineRule="auto" w:line="360" w:before="0" w:after="0"/>
        <w:jc w:val="both"/>
        <w:rPr>
          <w:rFonts w:ascii="Times New Roman" w:hAnsi="Times New Roman" w:cs="Times New Roman"/>
          <w:b/>
          <w:b/>
          <w:color w:val="222222"/>
          <w:sz w:val="28"/>
          <w:szCs w:val="28"/>
          <w:shd w:fill="FFFFFF" w:val="clear"/>
        </w:rPr>
      </w:pPr>
      <w:r>
        <w:rPr>
          <w:rFonts w:cs="Times New Roman" w:ascii="Times New Roman" w:hAnsi="Times New Roman"/>
          <w:b/>
          <w:color w:val="222222"/>
          <w:sz w:val="28"/>
          <w:szCs w:val="28"/>
          <w:shd w:fill="FFFFFF" w:val="clear"/>
        </w:rPr>
        <w:t>Служба высотных данных</w:t>
      </w:r>
    </w:p>
    <w:p>
      <w:pPr>
        <w:pStyle w:val="NormalWeb"/>
        <w:shd w:val="clear" w:color="auto" w:fill="FFFFFF"/>
        <w:spacing w:lineRule="auto" w:line="360" w:beforeAutospacing="0" w:before="0" w:afterAutospacing="0" w:after="360"/>
        <w:ind w:firstLine="708"/>
        <w:jc w:val="both"/>
        <w:textAlignment w:val="baseline"/>
        <w:rPr>
          <w:color w:val="000000" w:themeColor="text1"/>
          <w:sz w:val="28"/>
          <w:szCs w:val="28"/>
        </w:rPr>
      </w:pPr>
      <w:r>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pPr>
        <w:pStyle w:val="NormalWeb"/>
        <w:shd w:val="clear" w:color="auto" w:fill="FFFFFF"/>
        <w:spacing w:lineRule="auto" w:line="360" w:beforeAutospacing="0" w:before="0" w:afterAutospacing="0" w:after="360"/>
        <w:ind w:firstLine="708"/>
        <w:jc w:val="both"/>
        <w:textAlignment w:val="baseline"/>
        <w:rPr>
          <w:color w:val="000000" w:themeColor="text1"/>
          <w:sz w:val="28"/>
          <w:szCs w:val="28"/>
        </w:rPr>
      </w:pPr>
      <w:r>
        <w:rPr>
          <w:color w:val="000000" w:themeColor="text1"/>
          <w:sz w:val="28"/>
          <w:szCs w:val="28"/>
        </w:rPr>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pPr>
        <w:pStyle w:val="NormalWeb"/>
        <w:shd w:val="clear" w:color="auto" w:fill="FFFFFF"/>
        <w:spacing w:lineRule="auto" w:line="360" w:beforeAutospacing="0" w:before="0" w:afterAutospacing="0" w:after="0"/>
        <w:jc w:val="both"/>
        <w:textAlignment w:val="baseline"/>
        <w:rPr>
          <w:rStyle w:val="HTMLCode"/>
          <w:rFonts w:eastAsia="Lucida Sans Unicode"/>
          <w:color w:val="000000" w:themeColor="text1"/>
          <w:sz w:val="28"/>
          <w:szCs w:val="28"/>
        </w:rPr>
      </w:pPr>
      <w:r>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Pr>
          <w:rStyle w:val="Appleconvertedspace"/>
          <w:color w:val="000000" w:themeColor="text1"/>
          <w:sz w:val="28"/>
          <w:szCs w:val="28"/>
        </w:rPr>
        <w:t> </w:t>
      </w:r>
      <w:r>
        <w:rPr>
          <w:rStyle w:val="HTMLCode"/>
          <w:rFonts w:eastAsia="Lucida Sans Unicode" w:cs="Times New Roman"/>
          <w:i/>
          <w:color w:val="000000" w:themeColor="text1"/>
          <w:sz w:val="28"/>
          <w:szCs w:val="28"/>
        </w:rPr>
        <w:t>ElevationService().</w:t>
      </w:r>
    </w:p>
    <w:p>
      <w:pPr>
        <w:pStyle w:val="NormalWeb"/>
        <w:shd w:val="clear" w:color="auto" w:fill="FFFFFF"/>
        <w:spacing w:lineRule="auto" w:line="360" w:beforeAutospacing="0" w:before="0" w:afterAutospacing="0" w:after="0"/>
        <w:jc w:val="both"/>
        <w:textAlignment w:val="baseline"/>
        <w:rPr>
          <w:rStyle w:val="HTMLCode"/>
          <w:rFonts w:eastAsia="Lucida Sans Unicode"/>
          <w:color w:val="000000" w:themeColor="text1"/>
          <w:sz w:val="28"/>
          <w:szCs w:val="28"/>
        </w:rPr>
      </w:pPr>
      <w:r>
        <w:rPr>
          <w:rFonts w:eastAsia="Lucida Sans Unicode"/>
          <w:color w:val="000000" w:themeColor="text1"/>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 xml:space="preserve">Ограничения картографического сервиса Google  </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Картографические сервисы подобные </w:t>
      </w:r>
      <w:r>
        <w:rPr>
          <w:rFonts w:cs="Times New Roman" w:ascii="Times New Roman" w:hAnsi="Times New Roman"/>
          <w:sz w:val="28"/>
          <w:szCs w:val="28"/>
          <w:lang w:val="en-US"/>
        </w:rPr>
        <w:t>Google</w:t>
      </w:r>
      <w:r>
        <w:rPr>
          <w:rFonts w:cs="Times New Roman" w:ascii="Times New Roman" w:hAnsi="Times New Roman"/>
          <w:sz w:val="28"/>
          <w:szCs w:val="28"/>
        </w:rPr>
        <w:t xml:space="preserve"> имеют серьезные ограничения, препятствующие полноценному использованию их в популярной игре.</w:t>
      </w:r>
    </w:p>
    <w:p>
      <w:pPr>
        <w:pStyle w:val="NormalWeb"/>
        <w:shd w:val="clear" w:color="auto" w:fill="FFFFFF"/>
        <w:spacing w:lineRule="auto" w:line="360" w:beforeAutospacing="0" w:before="0" w:afterAutospacing="0" w:after="360"/>
        <w:ind w:firstLine="708"/>
        <w:jc w:val="both"/>
        <w:textAlignment w:val="baseline"/>
        <w:rPr>
          <w:color w:val="222222"/>
          <w:sz w:val="28"/>
          <w:szCs w:val="28"/>
        </w:rPr>
      </w:pPr>
      <w:r>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 Отдельные запросы автомобильных, велосипедных или пешеходных маршрутов могут содержать до 8 промежуточных путевых точек. Пользователи</w:t>
      </w:r>
      <w:r>
        <w:rPr>
          <w:rStyle w:val="Appleconvertedspace"/>
          <w:color w:val="222222"/>
          <w:sz w:val="28"/>
          <w:szCs w:val="28"/>
        </w:rPr>
        <w:t> </w:t>
      </w:r>
      <w:r>
        <w:rPr>
          <w:rFonts w:eastAsia="Lucida Sans Unicode"/>
          <w:color w:val="222222"/>
          <w:sz w:val="28"/>
          <w:szCs w:val="28"/>
        </w:rPr>
        <w:t>API Google Карт для организаций</w:t>
      </w:r>
      <w:r>
        <w:rPr>
          <w:rStyle w:val="Appleconvertedspace"/>
          <w:color w:val="222222"/>
          <w:sz w:val="28"/>
          <w:szCs w:val="28"/>
        </w:rPr>
        <w:t> </w:t>
      </w:r>
      <w:r>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pPr>
        <w:pStyle w:val="NormalWeb"/>
        <w:shd w:val="clear" w:color="auto" w:fill="FFFFFF"/>
        <w:spacing w:lineRule="auto" w:line="360" w:beforeAutospacing="0" w:before="0" w:afterAutospacing="0" w:after="0"/>
        <w:ind w:firstLine="708"/>
        <w:jc w:val="both"/>
        <w:textAlignment w:val="baseline"/>
        <w:rPr>
          <w:color w:val="222222"/>
          <w:sz w:val="28"/>
          <w:szCs w:val="28"/>
        </w:rPr>
      </w:pPr>
      <w:r>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Pr>
          <w:rStyle w:val="Appleconvertedspace"/>
          <w:color w:val="222222"/>
          <w:sz w:val="28"/>
          <w:szCs w:val="28"/>
        </w:rPr>
        <w:t> </w:t>
      </w:r>
      <w:r>
        <w:rPr>
          <w:rFonts w:eastAsia="Lucida Sans Unicode"/>
          <w:color w:val="222222"/>
          <w:sz w:val="28"/>
          <w:szCs w:val="28"/>
        </w:rPr>
        <w:t>Ограничения лицензии на использование API Карт</w:t>
      </w:r>
      <w:r>
        <w:rPr>
          <w:color w:val="222222"/>
          <w:sz w:val="28"/>
          <w:szCs w:val="28"/>
        </w:rPr>
        <w:t>.</w:t>
      </w:r>
    </w:p>
    <w:p>
      <w:pPr>
        <w:pStyle w:val="NormalWeb"/>
        <w:shd w:val="clear" w:color="auto" w:fill="FFFFFF"/>
        <w:spacing w:lineRule="auto" w:line="360" w:beforeAutospacing="0" w:before="0" w:afterAutospacing="0" w:after="360"/>
        <w:ind w:firstLine="708"/>
        <w:jc w:val="both"/>
        <w:textAlignment w:val="baseline"/>
        <w:rPr>
          <w:color w:val="222222"/>
          <w:sz w:val="28"/>
          <w:szCs w:val="28"/>
        </w:rPr>
      </w:pPr>
      <w:r>
        <w:rPr>
          <w:color w:val="222222"/>
          <w:sz w:val="28"/>
          <w:szCs w:val="28"/>
        </w:rPr>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pPr>
        <w:pStyle w:val="NormalWeb"/>
        <w:shd w:val="clear" w:color="auto" w:fill="FFFFFF"/>
        <w:spacing w:lineRule="auto" w:line="360" w:beforeAutospacing="0" w:before="0" w:afterAutospacing="0" w:after="360"/>
        <w:jc w:val="both"/>
        <w:textAlignment w:val="baseline"/>
        <w:rPr>
          <w:color w:val="222222"/>
          <w:sz w:val="28"/>
          <w:szCs w:val="28"/>
        </w:rPr>
      </w:pPr>
      <w:r>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pPr>
        <w:pStyle w:val="NormalWeb"/>
        <w:shd w:val="clear" w:color="auto" w:fill="FFFFFF"/>
        <w:spacing w:lineRule="auto" w:line="360" w:beforeAutospacing="0" w:before="0" w:afterAutospacing="0" w:after="0"/>
        <w:jc w:val="both"/>
        <w:textAlignment w:val="baseline"/>
        <w:rPr/>
      </w:pPr>
      <w:r>
        <w:rPr>
          <w:color w:val="222222"/>
          <w:sz w:val="28"/>
          <w:szCs w:val="28"/>
        </w:rPr>
        <w:t>Кроме того, прежде чем выполнять</w:t>
      </w:r>
      <w:r>
        <w:rPr>
          <w:rStyle w:val="Appleconvertedspace"/>
          <w:color w:val="000000" w:themeColor="text1"/>
          <w:sz w:val="28"/>
          <w:szCs w:val="28"/>
        </w:rPr>
        <w:t> </w:t>
      </w:r>
      <w:r>
        <w:fldChar w:fldCharType="begin"/>
      </w:r>
      <w:r>
        <w:instrText> HYPERLINK "https://developers.google.com/maps/documentation/webservices/index?hl=ru" \l "BuildingURLs"</w:instrText>
      </w:r>
      <w:r>
        <w:fldChar w:fldCharType="separate"/>
      </w:r>
      <w:r>
        <w:rPr>
          <w:rStyle w:val="InternetLink"/>
          <w:rFonts w:eastAsia="Lucida Sans Unicode"/>
          <w:color w:val="000000" w:themeColor="text1"/>
          <w:sz w:val="28"/>
          <w:szCs w:val="28"/>
        </w:rPr>
        <w:t>кодирование адресов URL</w:t>
      </w:r>
      <w:r>
        <w:fldChar w:fldCharType="end"/>
      </w:r>
      <w:r>
        <w:rPr>
          <w:rStyle w:val="Appleconvertedspace"/>
          <w:color w:val="222222"/>
          <w:sz w:val="28"/>
          <w:szCs w:val="28"/>
        </w:rPr>
        <w:t xml:space="preserve"> нужно </w:t>
      </w:r>
      <w:r>
        <w:rPr>
          <w:color w:val="222222"/>
          <w:sz w:val="28"/>
          <w:szCs w:val="28"/>
        </w:rPr>
        <w:t>убедиться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[13]</w:t>
      </w:r>
    </w:p>
    <w:p>
      <w:pPr>
        <w:pStyle w:val="NormalWeb"/>
        <w:shd w:val="clear" w:color="auto" w:fill="FFFFFF"/>
        <w:spacing w:lineRule="auto" w:line="360" w:beforeAutospacing="0" w:before="0" w:afterAutospacing="0" w:after="0"/>
        <w:jc w:val="both"/>
        <w:textAlignment w:val="baseline"/>
        <w:rPr>
          <w:rFonts w:eastAsia="Lucida Sans Unicode"/>
          <w:color w:val="000000" w:themeColor="text1"/>
          <w:sz w:val="28"/>
          <w:szCs w:val="28"/>
        </w:rPr>
      </w:pPr>
      <w:r>
        <w:rPr>
          <w:rFonts w:eastAsia="Lucida Sans Unicode"/>
          <w:color w:val="000000" w:themeColor="text1"/>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 xml:space="preserve">3.2. </w:t>
      </w:r>
      <w:r>
        <w:rPr>
          <w:rFonts w:cs="Times New Roman" w:ascii="Times New Roman" w:hAnsi="Times New Roman"/>
          <w:b/>
          <w:sz w:val="28"/>
          <w:szCs w:val="28"/>
          <w:lang w:val="en-US"/>
        </w:rPr>
        <w:t>API</w:t>
      </w:r>
      <w:r>
        <w:rPr>
          <w:rFonts w:cs="Times New Roman" w:ascii="Times New Roman" w:hAnsi="Times New Roman"/>
          <w:b/>
          <w:sz w:val="28"/>
          <w:szCs w:val="28"/>
        </w:rPr>
        <w:t xml:space="preserve"> Яндекс.Карт</w:t>
      </w:r>
    </w:p>
    <w:p>
      <w:pPr>
        <w:pStyle w:val="Normal"/>
        <w:spacing w:lineRule="auto" w:line="360" w:before="0" w:after="0"/>
        <w:jc w:val="both"/>
        <w:rPr>
          <w:rFonts w:ascii="Times New Roman" w:hAnsi="Times New Roman" w:eastAsia="Times New Roman" w:cs="Times New Roman"/>
          <w:sz w:val="28"/>
          <w:szCs w:val="28"/>
          <w:lang w:val="en-US"/>
        </w:rPr>
      </w:pPr>
      <w:r>
        <w:rPr/>
        <w:drawing>
          <wp:inline distT="0" distB="0" distL="0" distR="0">
            <wp:extent cx="6120130" cy="4752975"/>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26"/>
                    <a:stretch>
                      <a:fillRect/>
                    </a:stretch>
                  </pic:blipFill>
                  <pic:spPr bwMode="auto">
                    <a:xfrm>
                      <a:off x="0" y="0"/>
                      <a:ext cx="6120130" cy="4752975"/>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eastAsia="Times New Roman" w:cs="Times New Roman" w:ascii="Times New Roman" w:hAnsi="Times New Roman"/>
          <w:sz w:val="28"/>
          <w:szCs w:val="28"/>
        </w:rPr>
        <w:tab/>
        <w:t xml:space="preserve">Рис. 3.2.1.  </w:t>
      </w:r>
      <w:r>
        <w:rPr>
          <w:rFonts w:cs="Times New Roman" w:ascii="Times New Roman" w:hAnsi="Times New Roman"/>
          <w:sz w:val="28"/>
          <w:szCs w:val="28"/>
        </w:rPr>
        <w:t>Картографический сервис Яндекс</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API Карт это  программный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сайте[88]. Имеются следующие </w:t>
      </w:r>
      <w:r>
        <w:rPr>
          <w:rFonts w:eastAsia="Times New Roman" w:cs="Times New Roman" w:ascii="Times New Roman" w:hAnsi="Times New Roman"/>
          <w:sz w:val="28"/>
          <w:szCs w:val="28"/>
          <w:lang w:val="en-US"/>
        </w:rPr>
        <w:t>API</w:t>
      </w:r>
      <w:r>
        <w:rPr>
          <w:rFonts w:eastAsia="Times New Roman" w:cs="Times New Roman" w:ascii="Times New Roman" w:hAnsi="Times New Roman"/>
          <w:sz w:val="28"/>
          <w:szCs w:val="28"/>
        </w:rPr>
        <w:t>:</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JavaScript API</w:t>
      </w:r>
    </w:p>
    <w:p>
      <w:pPr>
        <w:pStyle w:val="Normal"/>
        <w:spacing w:lineRule="auto" w:line="360" w:before="0" w:after="0"/>
        <w:jc w:val="both"/>
        <w:rPr>
          <w:rFonts w:ascii="Times New Roman" w:hAnsi="Times New Roman" w:eastAsia="Times New Roman" w:cs="Times New Roman"/>
          <w:sz w:val="28"/>
          <w:szCs w:val="28"/>
        </w:rPr>
      </w:pPr>
      <w:r>
        <w:rPr>
          <w:rFonts w:cs="Times New Roman" w:ascii="Times New Roman" w:hAnsi="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Static API Карт</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Конструктор карт</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Веб-инструмент для создания схем проезда и нанесения объектов на карту.</w:t>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API  Конструктора  карт</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параметры загрузки созданной карты.</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Платный API Карт</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разработки десктопных приложений.</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Геокодер</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API для перевода географических координат в адрес и наоборот.</w:t>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YMapsML</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XML-язык описания географических данных, разработанный в Яндексе.</w:t>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0" w:after="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Поиск по Народной карте</w:t>
      </w:r>
    </w:p>
    <w:p>
      <w:pPr>
        <w:pStyle w:val="Normal"/>
        <w:spacing w:lineRule="auto" w:line="36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Поиск объектов, которые нанесены пользователями Народной карты: по ключевым словам, типу, названию и описанию.</w:t>
      </w:r>
    </w:p>
    <w:p>
      <w:pPr>
        <w:pStyle w:val="Heading1"/>
        <w:rPr>
          <w:sz w:val="28"/>
          <w:szCs w:val="28"/>
        </w:rPr>
      </w:pPr>
      <w:r>
        <w:rPr>
          <w:sz w:val="28"/>
          <w:szCs w:val="28"/>
        </w:rPr>
        <w:t>Маршрутизатор</w:t>
      </w:r>
    </w:p>
    <w:p>
      <w:pPr>
        <w:pStyle w:val="NormalWeb"/>
        <w:spacing w:lineRule="auto" w:line="360"/>
        <w:ind w:firstLine="708"/>
        <w:jc w:val="both"/>
        <w:rPr/>
      </w:pPr>
      <w:r>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Pr>
          <w:rStyle w:val="Emphasis"/>
          <w:rFonts w:eastAsia="Lucida Sans Unicode"/>
          <w:sz w:val="28"/>
          <w:szCs w:val="28"/>
        </w:rPr>
        <w:t>точек остановки</w:t>
      </w:r>
      <w:r>
        <w:rPr>
          <w:sz w:val="28"/>
          <w:szCs w:val="28"/>
        </w:rPr>
        <w:t xml:space="preserve"> и </w:t>
      </w:r>
      <w:r>
        <w:rPr>
          <w:rStyle w:val="Emphasis"/>
          <w:rFonts w:eastAsia="Lucida Sans Unicode"/>
          <w:sz w:val="28"/>
          <w:szCs w:val="28"/>
        </w:rPr>
        <w:t>транзитных точек</w:t>
      </w:r>
      <w:r>
        <w:rPr>
          <w:sz w:val="28"/>
          <w:szCs w:val="28"/>
        </w:rPr>
        <w:t xml:space="preserve"> маршрута. Для построения маршрута предназначена функция</w:t>
      </w:r>
      <w:r>
        <w:rPr>
          <w:color w:val="000000" w:themeColor="text1"/>
          <w:sz w:val="28"/>
          <w:szCs w:val="28"/>
        </w:rPr>
        <w:t xml:space="preserve"> </w:t>
      </w:r>
      <w:hyperlink r:id="rId27">
        <w:r>
          <w:rPr>
            <w:rStyle w:val="InternetLink"/>
            <w:rFonts w:eastAsia="" w:eastAsiaTheme="majorEastAsia"/>
            <w:color w:val="000000" w:themeColor="text1"/>
            <w:sz w:val="28"/>
            <w:szCs w:val="28"/>
          </w:rPr>
          <w:t>route</w:t>
        </w:r>
      </w:hyperlink>
      <w:r>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pPr>
        <w:pStyle w:val="NormalWeb"/>
        <w:spacing w:lineRule="auto" w:line="360"/>
        <w:jc w:val="both"/>
        <w:rPr>
          <w:b/>
          <w:b/>
          <w:sz w:val="28"/>
          <w:szCs w:val="28"/>
        </w:rPr>
      </w:pPr>
      <w:r>
        <w:rPr>
          <w:b/>
          <w:sz w:val="28"/>
          <w:szCs w:val="28"/>
        </w:rPr>
        <w:t xml:space="preserve">Ограничения </w:t>
      </w:r>
      <w:r>
        <w:rPr>
          <w:b/>
          <w:sz w:val="28"/>
          <w:szCs w:val="28"/>
          <w:lang w:val="en-US"/>
        </w:rPr>
        <w:t>API</w:t>
      </w:r>
      <w:r>
        <w:rPr>
          <w:b/>
          <w:sz w:val="28"/>
          <w:szCs w:val="28"/>
        </w:rPr>
        <w:t xml:space="preserve"> Яндекс.Карт[28]</w:t>
      </w:r>
    </w:p>
    <w:p>
      <w:pPr>
        <w:pStyle w:val="NormalWeb"/>
        <w:numPr>
          <w:ilvl w:val="0"/>
          <w:numId w:val="11"/>
        </w:numPr>
        <w:spacing w:lineRule="auto" w:line="360"/>
        <w:jc w:val="both"/>
        <w:rPr>
          <w:sz w:val="28"/>
          <w:szCs w:val="28"/>
        </w:rPr>
      </w:pPr>
      <w:r>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pPr>
        <w:pStyle w:val="NormalWeb"/>
        <w:numPr>
          <w:ilvl w:val="0"/>
          <w:numId w:val="11"/>
        </w:numPr>
        <w:spacing w:lineRule="auto" w:line="360"/>
        <w:jc w:val="both"/>
        <w:rPr>
          <w:sz w:val="28"/>
          <w:szCs w:val="28"/>
        </w:rPr>
      </w:pPr>
      <w:r>
        <w:rPr>
          <w:sz w:val="28"/>
          <w:szCs w:val="28"/>
        </w:rPr>
        <w:t>Недопустимо скрывать или менять логотипы и копирайты на карте, а также загораживать их другими элементами.</w:t>
      </w:r>
    </w:p>
    <w:p>
      <w:pPr>
        <w:pStyle w:val="NormalWeb"/>
        <w:numPr>
          <w:ilvl w:val="0"/>
          <w:numId w:val="11"/>
        </w:numPr>
        <w:spacing w:lineRule="auto" w:line="360"/>
        <w:jc w:val="both"/>
        <w:rPr>
          <w:sz w:val="28"/>
          <w:szCs w:val="28"/>
        </w:rPr>
      </w:pPr>
      <w:r>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pPr>
        <w:pStyle w:val="NormalWeb"/>
        <w:numPr>
          <w:ilvl w:val="0"/>
          <w:numId w:val="11"/>
        </w:numPr>
        <w:spacing w:lineRule="auto" w:line="360"/>
        <w:jc w:val="both"/>
        <w:rPr>
          <w:sz w:val="28"/>
          <w:szCs w:val="28"/>
        </w:rPr>
      </w:pPr>
      <w:r>
        <w:rPr>
          <w:sz w:val="28"/>
          <w:szCs w:val="28"/>
        </w:rPr>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pPr>
        <w:pStyle w:val="NormalWeb"/>
        <w:numPr>
          <w:ilvl w:val="0"/>
          <w:numId w:val="11"/>
        </w:numPr>
        <w:spacing w:lineRule="auto" w:line="360"/>
        <w:jc w:val="both"/>
        <w:rPr>
          <w:sz w:val="28"/>
          <w:szCs w:val="28"/>
        </w:rPr>
      </w:pPr>
      <w:r>
        <w:rPr>
          <w:sz w:val="28"/>
          <w:szCs w:val="28"/>
        </w:rPr>
        <w:t xml:space="preserve">Также в бесплатном API есть ограничение — в сутки можно делать не более 25 000 запросов к геокодеру. </w:t>
      </w:r>
    </w:p>
    <w:p>
      <w:pPr>
        <w:pStyle w:val="NormalWeb"/>
        <w:spacing w:lineRule="auto" w:line="360"/>
        <w:ind w:left="720" w:hanging="0"/>
        <w:jc w:val="both"/>
        <w:rPr>
          <w:sz w:val="28"/>
          <w:szCs w:val="28"/>
          <w:u w:val="single"/>
        </w:rPr>
      </w:pPr>
      <w:r>
        <w:rPr>
          <w:sz w:val="28"/>
          <w:szCs w:val="28"/>
          <w:u w:val="single"/>
        </w:rPr>
        <w:t>Геокодирование и Маршрутизатор:</w:t>
      </w:r>
    </w:p>
    <w:p>
      <w:pPr>
        <w:pStyle w:val="NormalWeb"/>
        <w:numPr>
          <w:ilvl w:val="0"/>
          <w:numId w:val="12"/>
        </w:numPr>
        <w:spacing w:lineRule="auto" w:line="360"/>
        <w:jc w:val="both"/>
        <w:rPr>
          <w:sz w:val="28"/>
          <w:szCs w:val="28"/>
        </w:rPr>
      </w:pPr>
      <w:r>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pPr>
        <w:pStyle w:val="NormalWeb"/>
        <w:numPr>
          <w:ilvl w:val="0"/>
          <w:numId w:val="12"/>
        </w:numPr>
        <w:spacing w:lineRule="auto" w:line="360"/>
        <w:jc w:val="both"/>
        <w:rPr>
          <w:sz w:val="28"/>
          <w:szCs w:val="28"/>
        </w:rPr>
      </w:pPr>
      <w:r>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pPr>
        <w:pStyle w:val="NormalWeb"/>
        <w:spacing w:lineRule="auto" w:line="360"/>
        <w:ind w:left="720" w:hanging="0"/>
        <w:jc w:val="both"/>
        <w:rPr>
          <w:sz w:val="28"/>
          <w:szCs w:val="28"/>
          <w:u w:val="single"/>
        </w:rPr>
      </w:pPr>
      <w:r>
        <w:rPr>
          <w:sz w:val="28"/>
          <w:szCs w:val="28"/>
        </w:rPr>
        <w:t xml:space="preserve"> </w:t>
      </w:r>
      <w:r>
        <w:rPr>
          <w:sz w:val="28"/>
          <w:szCs w:val="28"/>
          <w:u w:val="single"/>
        </w:rPr>
        <w:t>Используя Сервис, Пользователь не имеет права:</w:t>
      </w:r>
    </w:p>
    <w:p>
      <w:pPr>
        <w:pStyle w:val="NormalWeb"/>
        <w:numPr>
          <w:ilvl w:val="0"/>
          <w:numId w:val="13"/>
        </w:numPr>
        <w:spacing w:lineRule="auto" w:line="360"/>
        <w:jc w:val="both"/>
        <w:rPr>
          <w:sz w:val="28"/>
          <w:szCs w:val="28"/>
        </w:rPr>
      </w:pPr>
      <w:r>
        <w:rPr>
          <w:sz w:val="28"/>
          <w:szCs w:val="28"/>
        </w:rPr>
        <w:t>Создавать на основе Сервиса игровые проекты.</w:t>
      </w:r>
    </w:p>
    <w:p>
      <w:pPr>
        <w:pStyle w:val="NormalWeb"/>
        <w:spacing w:lineRule="auto" w:line="360"/>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 xml:space="preserve">3.3. </w:t>
      </w:r>
      <w:r>
        <w:rPr>
          <w:rFonts w:cs="Times New Roman" w:ascii="Times New Roman" w:hAnsi="Times New Roman"/>
          <w:b/>
          <w:sz w:val="28"/>
          <w:szCs w:val="28"/>
          <w:lang w:val="en-US"/>
        </w:rPr>
        <w:t>OpenStreetMaps</w:t>
      </w:r>
    </w:p>
    <w:p>
      <w:pPr>
        <w:pStyle w:val="Normal"/>
        <w:shd w:val="clear" w:color="auto" w:fill="FFFFFF"/>
        <w:spacing w:lineRule="auto" w:line="360" w:beforeAutospacing="1" w:after="24"/>
        <w:ind w:left="24" w:firstLine="684"/>
        <w:jc w:val="both"/>
        <w:rPr>
          <w:rFonts w:ascii="Times New Roman" w:hAnsi="Times New Roman" w:cs="Times New Roman"/>
          <w:color w:val="252525"/>
          <w:sz w:val="28"/>
          <w:szCs w:val="28"/>
        </w:rPr>
      </w:pPr>
      <w:r>
        <w:rPr>
          <w:rFonts w:cs="Times New Roman" w:ascii="Times New Roman" w:hAnsi="Times New Roman"/>
          <w:bCs/>
          <w:color w:val="252525"/>
          <w:sz w:val="28"/>
          <w:szCs w:val="28"/>
        </w:rPr>
        <w:t>OpenStreetMap</w:t>
      </w:r>
      <w:r>
        <w:rPr>
          <w:rStyle w:val="Appleconvertedspace"/>
          <w:rFonts w:cs="Times New Roman" w:ascii="Times New Roman" w:hAnsi="Times New Roman"/>
          <w:color w:val="252525"/>
          <w:sz w:val="28"/>
          <w:szCs w:val="28"/>
        </w:rPr>
        <w:t> </w:t>
      </w:r>
      <w:r>
        <w:rPr>
          <w:rFonts w:cs="Times New Roman" w:ascii="Times New Roman" w:hAnsi="Times New Roman"/>
          <w:color w:val="252525"/>
          <w:sz w:val="28"/>
          <w:szCs w:val="28"/>
        </w:rPr>
        <w:t>(дословно «</w:t>
      </w:r>
      <w:r>
        <w:rPr>
          <w:rFonts w:cs="Times New Roman" w:ascii="Times New Roman" w:hAnsi="Times New Roman"/>
          <w:i/>
          <w:iCs/>
          <w:color w:val="252525"/>
          <w:sz w:val="28"/>
          <w:szCs w:val="28"/>
        </w:rPr>
        <w:t>открытая карта улиц</w:t>
      </w:r>
      <w:r>
        <w:rPr>
          <w:rFonts w:cs="Times New Roman" w:ascii="Times New Roman" w:hAnsi="Times New Roman"/>
          <w:color w:val="252525"/>
          <w:sz w:val="28"/>
          <w:szCs w:val="28"/>
        </w:rPr>
        <w:t>»), сокращённо</w:t>
      </w:r>
      <w:r>
        <w:rPr>
          <w:rStyle w:val="Appleconvertedspace"/>
          <w:rFonts w:cs="Times New Roman" w:ascii="Times New Roman" w:hAnsi="Times New Roman"/>
          <w:color w:val="252525"/>
          <w:sz w:val="28"/>
          <w:szCs w:val="28"/>
        </w:rPr>
        <w:t> </w:t>
      </w:r>
      <w:r>
        <w:rPr>
          <w:rFonts w:cs="Times New Roman" w:ascii="Times New Roman" w:hAnsi="Times New Roman"/>
          <w:bCs/>
          <w:color w:val="252525"/>
          <w:sz w:val="28"/>
          <w:szCs w:val="28"/>
        </w:rPr>
        <w:t>OSM</w:t>
      </w:r>
      <w:r>
        <w:rPr>
          <w:rFonts w:cs="Times New Roman" w:ascii="Times New Roman" w:hAnsi="Times New Roman"/>
          <w:color w:val="252525"/>
          <w:sz w:val="28"/>
          <w:szCs w:val="28"/>
        </w:rPr>
        <w:t> — некоммерческий</w:t>
      </w:r>
      <w:r>
        <w:rPr>
          <w:rStyle w:val="Appleconvertedspace"/>
          <w:rFonts w:cs="Times New Roman" w:ascii="Times New Roman" w:hAnsi="Times New Roman"/>
          <w:color w:val="252525"/>
          <w:sz w:val="28"/>
          <w:szCs w:val="28"/>
        </w:rPr>
        <w:t> </w:t>
      </w:r>
      <w:r>
        <w:rPr>
          <w:rFonts w:cs="Times New Roman" w:ascii="Times New Roman" w:hAnsi="Times New Roman"/>
          <w:color w:val="252525"/>
          <w:sz w:val="28"/>
          <w:szCs w:val="28"/>
        </w:rPr>
        <w:t>веб-картографический</w:t>
      </w:r>
      <w:r>
        <w:rPr>
          <w:rStyle w:val="Appleconvertedspace"/>
          <w:rFonts w:cs="Times New Roman" w:ascii="Times New Roman" w:hAnsi="Times New Roman"/>
          <w:color w:val="252525"/>
          <w:sz w:val="28"/>
          <w:szCs w:val="28"/>
        </w:rPr>
        <w:t> </w:t>
      </w:r>
      <w:r>
        <w:rPr>
          <w:rFonts w:cs="Times New Roman" w:ascii="Times New Roman" w:hAnsi="Times New Roman"/>
          <w:color w:val="252525"/>
          <w:sz w:val="28"/>
          <w:szCs w:val="28"/>
        </w:rPr>
        <w:t>проект по созданию</w:t>
      </w:r>
      <w:r>
        <w:rPr>
          <w:rStyle w:val="Appleconvertedspace"/>
          <w:rFonts w:cs="Times New Roman" w:ascii="Times New Roman" w:hAnsi="Times New Roman"/>
          <w:color w:val="252525"/>
          <w:sz w:val="28"/>
          <w:szCs w:val="28"/>
        </w:rPr>
        <w:t> </w:t>
      </w:r>
      <w:r>
        <w:rPr>
          <w:rFonts w:cs="Times New Roman" w:ascii="Times New Roman" w:hAnsi="Times New Roman"/>
          <w:color w:val="252525"/>
          <w:sz w:val="28"/>
          <w:szCs w:val="28"/>
        </w:rPr>
        <w:t>силами сообщества</w:t>
      </w:r>
      <w:r>
        <w:rPr>
          <w:rStyle w:val="Appleconvertedspace"/>
          <w:rFonts w:cs="Times New Roman" w:ascii="Times New Roman" w:hAnsi="Times New Roman"/>
          <w:color w:val="252525"/>
          <w:sz w:val="28"/>
          <w:szCs w:val="28"/>
        </w:rPr>
        <w:t> </w:t>
      </w:r>
      <w:r>
        <w:rPr>
          <w:rFonts w:cs="Times New Roman" w:ascii="Times New Roman" w:hAnsi="Times New Roman"/>
          <w:color w:val="252525"/>
          <w:sz w:val="28"/>
          <w:szCs w:val="28"/>
        </w:rPr>
        <w:t>участников-пользователей Интернета подробной</w:t>
      </w:r>
      <w:r>
        <w:rPr>
          <w:rStyle w:val="Appleconvertedspace"/>
          <w:rFonts w:cs="Times New Roman" w:ascii="Times New Roman" w:hAnsi="Times New Roman"/>
          <w:color w:val="252525"/>
          <w:sz w:val="28"/>
          <w:szCs w:val="28"/>
        </w:rPr>
        <w:t> </w:t>
      </w:r>
      <w:r>
        <w:rPr>
          <w:rFonts w:cs="Times New Roman" w:ascii="Times New Roman" w:hAnsi="Times New Roman"/>
          <w:color w:val="252525"/>
          <w:sz w:val="28"/>
          <w:szCs w:val="28"/>
        </w:rPr>
        <w:t>свободной</w:t>
      </w:r>
      <w:r>
        <w:rPr>
          <w:rStyle w:val="Appleconvertedspace"/>
          <w:rFonts w:cs="Times New Roman" w:ascii="Times New Roman" w:hAnsi="Times New Roman"/>
          <w:color w:val="252525"/>
          <w:sz w:val="28"/>
          <w:szCs w:val="28"/>
        </w:rPr>
        <w:t> </w:t>
      </w:r>
      <w:r>
        <w:rPr>
          <w:rFonts w:cs="Times New Roman" w:ascii="Times New Roman" w:hAnsi="Times New Roman"/>
          <w:color w:val="252525"/>
          <w:sz w:val="28"/>
          <w:szCs w:val="28"/>
        </w:rPr>
        <w:t>и бесплатной географической карты мира. Проект охватывает всю поверхность</w:t>
      </w:r>
      <w:r>
        <w:rPr>
          <w:rStyle w:val="Appleconvertedspace"/>
          <w:rFonts w:cs="Times New Roman" w:ascii="Times New Roman" w:hAnsi="Times New Roman"/>
          <w:color w:val="252525"/>
          <w:sz w:val="28"/>
          <w:szCs w:val="28"/>
        </w:rPr>
        <w:t> </w:t>
      </w:r>
      <w:r>
        <w:rPr>
          <w:rFonts w:cs="Times New Roman" w:ascii="Times New Roman" w:hAnsi="Times New Roman"/>
          <w:color w:val="252525"/>
          <w:sz w:val="28"/>
          <w:szCs w:val="28"/>
        </w:rPr>
        <w:t>земного шара. 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pPr>
        <w:pStyle w:val="Normal"/>
        <w:spacing w:lineRule="auto" w:line="360" w:before="0" w:after="0"/>
        <w:ind w:firstLine="708"/>
        <w:jc w:val="both"/>
        <w:rPr/>
      </w:pPr>
      <w:r>
        <w:rPr>
          <w:rFonts w:cs="Times New Roman" w:ascii="Times New Roman" w:hAnsi="Times New Roman"/>
          <w:sz w:val="28"/>
          <w:szCs w:val="28"/>
        </w:rPr>
        <w:t xml:space="preserve">Проект </w:t>
      </w:r>
      <w:r>
        <w:rPr>
          <w:rFonts w:cs="Times New Roman" w:ascii="Times New Roman" w:hAnsi="Times New Roman"/>
          <w:sz w:val="28"/>
          <w:szCs w:val="28"/>
          <w:lang w:val="en-US"/>
        </w:rPr>
        <w:t>OSM</w:t>
      </w:r>
      <w:r>
        <w:rPr>
          <w:rFonts w:cs="Times New Roman" w:ascii="Times New Roman" w:hAnsi="Times New Roman"/>
          <w:sz w:val="28"/>
          <w:szCs w:val="28"/>
        </w:rPr>
        <w:t xml:space="preserve"> был начат, потому что большинство доступных карт, таким Google или Bing, имеют юридические или технические ограничения на их использование: много контента недоступно из-за авторских прав, принадлежащих картографическим компаниям (например, NAVTEQ  или TeleAtlas) или национальным органам (например, Ordnance Survey from United Kingdom или  </w:t>
      </w:r>
      <w:r>
        <w:rPr>
          <w:rFonts w:cs="Times New Roman" w:ascii="Times New Roman" w:hAnsi="Times New Roman"/>
          <w:sz w:val="28"/>
          <w:szCs w:val="28"/>
          <w:lang w:val="en-US"/>
        </w:rPr>
        <w:t>IGN</w:t>
      </w:r>
      <w:r>
        <w:rPr>
          <w:rFonts w:cs="Times New Roman" w:ascii="Times New Roman" w:hAnsi="Times New Roman"/>
          <w:sz w:val="28"/>
          <w:szCs w:val="28"/>
        </w:rPr>
        <w:t xml:space="preserve"> - </w:t>
      </w:r>
      <w:r>
        <w:rPr>
          <w:rFonts w:cs="Times New Roman" w:ascii="Times New Roman" w:hAnsi="Times New Roman"/>
          <w:sz w:val="28"/>
          <w:szCs w:val="28"/>
          <w:lang w:val="en-US"/>
        </w:rPr>
        <w:t>National</w:t>
      </w:r>
      <w:r>
        <w:rPr>
          <w:rFonts w:cs="Times New Roman" w:ascii="Times New Roman" w:hAnsi="Times New Roman"/>
          <w:sz w:val="28"/>
          <w:szCs w:val="28"/>
        </w:rPr>
        <w:t xml:space="preserve"> </w:t>
      </w:r>
      <w:r>
        <w:rPr>
          <w:rFonts w:cs="Times New Roman" w:ascii="Times New Roman" w:hAnsi="Times New Roman"/>
          <w:sz w:val="28"/>
          <w:szCs w:val="28"/>
          <w:lang w:val="en-US"/>
        </w:rPr>
        <w:t>Geographic</w:t>
      </w:r>
      <w:r>
        <w:rPr>
          <w:rFonts w:cs="Times New Roman" w:ascii="Times New Roman" w:hAnsi="Times New Roman"/>
          <w:sz w:val="28"/>
          <w:szCs w:val="28"/>
        </w:rPr>
        <w:t xml:space="preserve"> </w:t>
      </w:r>
      <w:r>
        <w:rPr>
          <w:rFonts w:cs="Times New Roman" w:ascii="Times New Roman" w:hAnsi="Times New Roman"/>
          <w:sz w:val="28"/>
          <w:szCs w:val="28"/>
          <w:lang w:val="en-US"/>
        </w:rPr>
        <w:t>Institute</w:t>
      </w:r>
      <w:r>
        <w:rPr>
          <w:rFonts w:cs="Times New Roman" w:ascii="Times New Roman" w:hAnsi="Times New Roman"/>
          <w:sz w:val="28"/>
          <w:szCs w:val="28"/>
        </w:rPr>
        <w:t xml:space="preserve">). </w:t>
      </w:r>
      <w:r>
        <w:rPr>
          <w:rFonts w:cs="Times New Roman" w:ascii="Times New Roman" w:hAnsi="Times New Roman"/>
          <w:sz w:val="28"/>
          <w:szCs w:val="28"/>
          <w:lang w:val="en-US"/>
        </w:rPr>
        <w:t>OpenStreetMap</w:t>
      </w:r>
      <w:r>
        <w:rPr>
          <w:rFonts w:cs="Times New Roman" w:ascii="Times New Roman" w:hAnsi="Times New Roman"/>
          <w:sz w:val="28"/>
          <w:szCs w:val="28"/>
        </w:rPr>
        <w:t xml:space="preserve"> в этом отношении выгодно отличается. Все известные данные  предоставлены в открытом доступе, так же, как в Википедии. Таким образом, две основные движущие силы, стоящие за созданием и ростом OSM были ограничения на использование или доступность картографической информации большей части мира и появление недорогих  портативных устройств спутниковой навигации. OSM является одним из самых активных в мире открытых проектов с более чем 1,5 миллионов зарегистрированных редакторов [5]. </w:t>
      </w:r>
      <w:r>
        <w:rPr>
          <w:rFonts w:cs="Times New Roman" w:ascii="Times New Roman" w:hAnsi="Times New Roman"/>
          <w:sz w:val="28"/>
          <w:szCs w:val="28"/>
          <w:shd w:fill="FFFF00" w:val="clear"/>
        </w:rPr>
        <w:t>Их число растет в геометрической прогрессии быстрее, чем кто-либо мог себе представить десять  лет назад — не диссертационный стиль.</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Качество данных карты  повысилось настолько, что в последние пару лет, многие разработчики,  используют  данные OSM в своих продуктах, чтобы получить доступ к более подробным данным и избежать дорогостоящих сборов от Google. Следующие фотографии показывают различия между картами Google и OSM(Рис. 3.3.1. ):</w:t>
      </w:r>
    </w:p>
    <w:p>
      <w:pPr>
        <w:pStyle w:val="Normal"/>
        <w:spacing w:lineRule="auto" w:line="360" w:before="0" w:after="0"/>
        <w:jc w:val="both"/>
        <w:rPr>
          <w:rFonts w:ascii="Times New Roman" w:hAnsi="Times New Roman" w:cs="Times New Roman"/>
          <w:sz w:val="28"/>
          <w:szCs w:val="28"/>
        </w:rPr>
      </w:pPr>
      <w:r>
        <w:rPr/>
        <w:drawing>
          <wp:inline distT="0" distB="0" distL="0" distR="0">
            <wp:extent cx="5391150" cy="2686050"/>
            <wp:effectExtent l="0" t="0" r="0" b="0"/>
            <wp:docPr id="23"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51" descr=""/>
                    <pic:cNvPicPr>
                      <a:picLocks noChangeAspect="1" noChangeArrowheads="1"/>
                    </pic:cNvPicPr>
                  </pic:nvPicPr>
                  <pic:blipFill>
                    <a:blip r:embed="rId28"/>
                    <a:stretch>
                      <a:fillRect/>
                    </a:stretch>
                  </pic:blipFill>
                  <pic:spPr bwMode="auto">
                    <a:xfrm>
                      <a:off x="0" y="0"/>
                      <a:ext cx="5391150" cy="2686050"/>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Рис.3.3.1.</w:t>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Главной особенностью OpenStreetMap является то, что OSM обеспечивает архив качественных картографических данных, подобно Google, но более подробных в своих картах. Каждый может доступ к ним на его основном сайте проекта или встроить их в свой сайт. Есть и другие способы доступа к данным OSM которые будет рассмотрены далее.</w:t>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Доступные API</w:t>
      </w:r>
    </w:p>
    <w:p>
      <w:pPr>
        <w:pStyle w:val="Normal"/>
        <w:spacing w:lineRule="auto" w:line="360" w:before="0" w:after="0"/>
        <w:ind w:firstLine="708"/>
        <w:jc w:val="both"/>
        <w:rPr/>
      </w:pPr>
      <w:r>
        <w:rPr>
          <w:rFonts w:cs="Times New Roman" w:ascii="Times New Roman" w:hAnsi="Times New Roman"/>
          <w:sz w:val="28"/>
          <w:szCs w:val="28"/>
        </w:rPr>
        <w:t>OpenStreetMap предоставляет несколько API для создания, изменения и чтения</w:t>
      </w:r>
      <w:r>
        <w:rPr>
          <w:rFonts w:cs="Times New Roman" w:ascii="Times New Roman" w:hAnsi="Times New Roman"/>
          <w:sz w:val="28"/>
          <w:szCs w:val="28"/>
          <w:shd w:fill="FFFF00" w:val="clear"/>
        </w:rPr>
        <w:t xml:space="preserve"> </w:t>
      </w:r>
      <w:r>
        <w:rPr>
          <w:rFonts w:cs="Times New Roman" w:ascii="Times New Roman" w:hAnsi="Times New Roman"/>
          <w:sz w:val="28"/>
          <w:szCs w:val="28"/>
        </w:rPr>
        <w:t>географических данных. Кроме того, некоторые API предоставляет расширенные возможности для запросов (например, геокодирования или обратного  геокодирования).</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Доступны API приведены ниже:</w:t>
      </w:r>
    </w:p>
    <w:p>
      <w:pPr>
        <w:pStyle w:val="ListParagraph"/>
        <w:numPr>
          <w:ilvl w:val="0"/>
          <w:numId w:val="4"/>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API: OpenStreetMap API для редактирования, поиска и сохранения сырых геоданных в базе данных OpenStreetMap.</w:t>
      </w:r>
    </w:p>
    <w:p>
      <w:pPr>
        <w:pStyle w:val="ListParagraph"/>
        <w:numPr>
          <w:ilvl w:val="0"/>
          <w:numId w:val="4"/>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XAPI: OpenStreetMap  API (только для чтения), основанный на модифицированной версия стандартного API, который обеспечивает улучшеный поиск и более широкие возможности запросов.</w:t>
      </w:r>
    </w:p>
    <w:p>
      <w:pPr>
        <w:pStyle w:val="ListParagraph"/>
        <w:numPr>
          <w:ilvl w:val="0"/>
          <w:numId w:val="4"/>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Nominatim: OpenStreetMap поисковая система для поиска данных OSM по</w:t>
      </w:r>
    </w:p>
    <w:p>
      <w:pPr>
        <w:pStyle w:val="Normal"/>
        <w:spacing w:lineRule="auto" w:line="360" w:before="0" w:after="0"/>
        <w:ind w:left="360" w:hanging="0"/>
        <w:jc w:val="both"/>
        <w:rPr>
          <w:rFonts w:ascii="Times New Roman" w:hAnsi="Times New Roman" w:cs="Times New Roman"/>
          <w:sz w:val="28"/>
          <w:szCs w:val="28"/>
        </w:rPr>
      </w:pPr>
      <w:r>
        <w:rPr>
          <w:rFonts w:cs="Times New Roman" w:ascii="Times New Roman" w:hAnsi="Times New Roman"/>
          <w:sz w:val="28"/>
          <w:szCs w:val="28"/>
        </w:rPr>
        <w:t xml:space="preserve">названию и </w:t>
      </w:r>
      <w:r>
        <w:rPr>
          <w:rFonts w:cs="Times New Roman" w:ascii="Times New Roman" w:hAnsi="Times New Roman"/>
          <w:sz w:val="28"/>
          <w:szCs w:val="28"/>
          <w:shd w:fill="FFFF00" w:val="clear"/>
        </w:rPr>
        <w:t>адреу</w:t>
      </w:r>
      <w:r>
        <w:rPr>
          <w:rFonts w:cs="Times New Roman" w:ascii="Times New Roman" w:hAnsi="Times New Roman"/>
          <w:sz w:val="28"/>
          <w:szCs w:val="28"/>
        </w:rPr>
        <w:t xml:space="preserve"> и преобразования  адресов обратно в OSM точки (т.е. обратного геокодирования). </w:t>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Модель данных</w:t>
      </w:r>
    </w:p>
    <w:p>
      <w:pPr>
        <w:pStyle w:val="Normal"/>
        <w:spacing w:lineRule="auto" w:line="360" w:before="0" w:after="0"/>
        <w:ind w:firstLine="360"/>
        <w:jc w:val="both"/>
        <w:rPr>
          <w:rFonts w:ascii="Times New Roman" w:hAnsi="Times New Roman" w:cs="Times New Roman"/>
          <w:sz w:val="28"/>
          <w:szCs w:val="28"/>
        </w:rPr>
      </w:pPr>
      <w:r>
        <w:rPr>
          <w:rFonts w:cs="Times New Roman" w:ascii="Times New Roman" w:hAnsi="Times New Roman"/>
          <w:sz w:val="28"/>
          <w:szCs w:val="28"/>
        </w:rPr>
        <w:t xml:space="preserve">Для того чтобы использовать API, существует необходимость, чтобы объяснить модель данных, которая используется OpenStreetMap. </w:t>
      </w:r>
      <w:r>
        <w:rPr>
          <w:rFonts w:cs="Times New Roman" w:ascii="Times New Roman" w:hAnsi="Times New Roman"/>
          <w:sz w:val="28"/>
          <w:szCs w:val="28"/>
          <w:lang w:val="en-US"/>
        </w:rPr>
        <w:t>OSM</w:t>
      </w:r>
      <w:r>
        <w:rPr>
          <w:rFonts w:cs="Times New Roman" w:ascii="Times New Roman" w:hAnsi="Times New Roman"/>
          <w:sz w:val="28"/>
          <w:szCs w:val="28"/>
        </w:rPr>
        <w:t xml:space="preserve"> данные хранятся в формате XML. В основном, это список экземпляров трех примитивов данных[5]:</w:t>
      </w:r>
    </w:p>
    <w:p>
      <w:pPr>
        <w:pStyle w:val="ListParagraph"/>
        <w:numPr>
          <w:ilvl w:val="0"/>
          <w:numId w:val="5"/>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lang w:val="en-US"/>
        </w:rPr>
        <w:t>Node</w:t>
      </w:r>
      <w:r>
        <w:rPr>
          <w:rFonts w:cs="Times New Roman" w:ascii="Times New Roman" w:hAnsi="Times New Roman"/>
          <w:sz w:val="28"/>
          <w:szCs w:val="28"/>
        </w:rPr>
        <w:t xml:space="preserve">  - узел, одна геопространственная точка.</w:t>
      </w:r>
    </w:p>
    <w:p>
      <w:pPr>
        <w:pStyle w:val="ListParagraph"/>
        <w:numPr>
          <w:ilvl w:val="0"/>
          <w:numId w:val="5"/>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lang w:val="en-US"/>
        </w:rPr>
        <w:t>Way</w:t>
      </w:r>
      <w:r>
        <w:rPr>
          <w:rFonts w:cs="Times New Roman" w:ascii="Times New Roman" w:hAnsi="Times New Roman"/>
          <w:sz w:val="28"/>
          <w:szCs w:val="28"/>
        </w:rPr>
        <w:t>, путь - взаимосвязь, по крайней мере 2 узлов, которые описывают</w:t>
      </w:r>
    </w:p>
    <w:p>
      <w:pPr>
        <w:pStyle w:val="ListParagraph"/>
        <w:numPr>
          <w:ilvl w:val="0"/>
          <w:numId w:val="5"/>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линейная фигуру (например, улица, тропинка, железная дорога, река, ...).</w:t>
      </w:r>
    </w:p>
    <w:p>
      <w:pPr>
        <w:pStyle w:val="ListParagraph"/>
        <w:numPr>
          <w:ilvl w:val="0"/>
          <w:numId w:val="5"/>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Relation, используется для группировки путей или узлов объектов, которые географически связаны друг с другом (т.е. соединены или рядом друг с другом).</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Запрашиваемый API должен вернуть XML документ примерно такой структуры:</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&lt;?xml version="1.0" encoding="UTF-8"?&gt;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&lt;osm version="0.6" generator="Overpass API"&gt;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&lt;note&gt;The data included in this document is from </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www.openstreetmap.org. The data is made available under </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ODbL.&lt;/note&gt;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&lt;meta osm_base="2014-05-05T17:12:02Z"/&gt;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&lt;node id="2542835051" lat="41.1566855" Lon="1.1127319"&gt;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&lt;tag k="amenity" v="bank"/&gt; </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&lt;/node&gt;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&lt;way id="124097636"&gt;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&lt;nd ref="1382092447"/&gt;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&lt;nd ref="1382092449"/&gt;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&lt;tag k="highway" v="residential"/&gt;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&lt;/way&gt;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&lt;relation id="3673829"&gt;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&lt;member type="node" ref="245471476" role=""/&gt;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&lt;member type="way" ref="200188956" role=""/&gt;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&lt;member type="way" ref="88815384" role=""/&gt;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&lt;member type="node" ref="2159299141" role=""/&gt;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&lt;tag k="route" v="light_rail"/&gt;</w:t>
      </w:r>
    </w:p>
    <w:p>
      <w:pPr>
        <w:pStyle w:val="Normal"/>
        <w:spacing w:lineRule="auto" w:line="240" w:before="0" w:after="0"/>
        <w:ind w:left="1416"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&lt;tag k="type" v="route"/&gt;</w:t>
      </w:r>
    </w:p>
    <w:p>
      <w:pPr>
        <w:pStyle w:val="Normal"/>
        <w:spacing w:lineRule="auto" w:line="240" w:before="0" w:after="0"/>
        <w:ind w:left="1416" w:hanging="0"/>
        <w:jc w:val="both"/>
        <w:rPr>
          <w:rFonts w:ascii="Times New Roman" w:hAnsi="Times New Roman" w:cs="Times New Roman"/>
          <w:i/>
          <w:i/>
          <w:sz w:val="28"/>
          <w:szCs w:val="28"/>
        </w:rPr>
      </w:pPr>
      <w:r>
        <w:rPr>
          <w:rFonts w:cs="Times New Roman" w:ascii="Times New Roman" w:hAnsi="Times New Roman"/>
          <w:i/>
          <w:sz w:val="28"/>
          <w:szCs w:val="28"/>
        </w:rPr>
        <w:t>&lt;/relation&gt;</w:t>
      </w:r>
    </w:p>
    <w:p>
      <w:pPr>
        <w:pStyle w:val="Normal"/>
        <w:spacing w:lineRule="auto" w:line="240" w:before="0" w:after="0"/>
        <w:ind w:left="1416" w:hanging="0"/>
        <w:jc w:val="both"/>
        <w:rPr>
          <w:rFonts w:ascii="Times New Roman" w:hAnsi="Times New Roman" w:cs="Times New Roman"/>
          <w:i/>
          <w:i/>
          <w:sz w:val="28"/>
          <w:szCs w:val="28"/>
        </w:rPr>
      </w:pPr>
      <w:r>
        <w:rPr>
          <w:rFonts w:cs="Times New Roman" w:ascii="Times New Roman" w:hAnsi="Times New Roman"/>
          <w:i/>
          <w:sz w:val="28"/>
          <w:szCs w:val="28"/>
        </w:rPr>
        <w:t>&lt;/osm&gt;</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Узел состоит из одной точки в пространстве </w:t>
      </w:r>
      <w:r>
        <w:rPr>
          <w:rFonts w:cs="Times New Roman" w:ascii="Times New Roman" w:hAnsi="Times New Roman"/>
          <w:sz w:val="28"/>
          <w:szCs w:val="28"/>
          <w:shd w:fill="FFFF00" w:val="clear"/>
        </w:rPr>
        <w:t xml:space="preserve"> </w:t>
      </w:r>
      <w:r>
        <w:rPr>
          <w:rFonts w:cs="Times New Roman" w:ascii="Times New Roman" w:hAnsi="Times New Roman"/>
          <w:sz w:val="28"/>
          <w:szCs w:val="28"/>
          <w:shd w:fill="FFFF00" w:val="clear"/>
        </w:rPr>
        <w:t xml:space="preserve">и </w:t>
      </w:r>
      <w:r>
        <w:rPr>
          <w:rFonts w:cs="Times New Roman" w:ascii="Times New Roman" w:hAnsi="Times New Roman"/>
          <w:sz w:val="28"/>
          <w:szCs w:val="28"/>
        </w:rPr>
        <w:t xml:space="preserve">определяется его широтой, долготой  и </w:t>
      </w:r>
      <w:r>
        <w:rPr>
          <w:rFonts w:cs="Times New Roman" w:ascii="Times New Roman" w:hAnsi="Times New Roman"/>
          <w:sz w:val="28"/>
          <w:szCs w:val="28"/>
          <w:lang w:val="en-US"/>
        </w:rPr>
        <w:t>node</w:t>
      </w:r>
      <w:r>
        <w:rPr>
          <w:rFonts w:cs="Times New Roman" w:ascii="Times New Roman" w:hAnsi="Times New Roman"/>
          <w:sz w:val="28"/>
          <w:szCs w:val="28"/>
        </w:rPr>
        <w:t>_</w:t>
      </w:r>
      <w:r>
        <w:rPr>
          <w:rFonts w:cs="Times New Roman" w:ascii="Times New Roman" w:hAnsi="Times New Roman"/>
          <w:sz w:val="28"/>
          <w:szCs w:val="28"/>
          <w:lang w:val="en-US"/>
        </w:rPr>
        <w:t>id</w:t>
      </w:r>
      <w:r>
        <w:rPr>
          <w:rFonts w:cs="Times New Roman" w:ascii="Times New Roman" w:hAnsi="Times New Roman"/>
          <w:sz w:val="28"/>
          <w:szCs w:val="28"/>
        </w:rPr>
        <w:t>.  Узлы могут быть использованы сами по себе для определения точечных объектов. При использовании  таким образом, узел, как правило, имеет по крайней мере один тег, чтобы определить свое назначение.</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Путь это упорядоченный список узлов, который обычно также имеет по крайней мере один тег или включен в отношение. Путь может иметь от 2 до 2000 узлов. Отношение является одним из основных элементов данных, которое состоит из одной или более меток и и упорядоченного списка из одного или более узлов и путей в качестве членов. Отношения используют для определения логических или географических взаимосвязей между другими элементами, например,  автобусный маршрут. Пример запроса геоданных для такого участка карты, ограниченного по широте и долготе ( Рис. 3.3.2.).</w:t>
      </w:r>
    </w:p>
    <w:p>
      <w:pPr>
        <w:pStyle w:val="Normal"/>
        <w:spacing w:lineRule="auto" w:line="360" w:before="0" w:after="0"/>
        <w:jc w:val="center"/>
        <w:rPr>
          <w:rFonts w:ascii="Times New Roman" w:hAnsi="Times New Roman" w:cs="Times New Roman"/>
          <w:sz w:val="28"/>
          <w:szCs w:val="28"/>
        </w:rPr>
      </w:pPr>
      <w:r>
        <w:rPr/>
        <w:drawing>
          <wp:inline distT="0" distB="0" distL="0" distR="0">
            <wp:extent cx="2924175" cy="2162175"/>
            <wp:effectExtent l="0" t="0" r="0" b="0"/>
            <wp:docPr id="24"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54" descr=""/>
                    <pic:cNvPicPr>
                      <a:picLocks noChangeAspect="1" noChangeArrowheads="1"/>
                    </pic:cNvPicPr>
                  </pic:nvPicPr>
                  <pic:blipFill>
                    <a:blip r:embed="rId29"/>
                    <a:stretch>
                      <a:fillRect/>
                    </a:stretch>
                  </pic:blipFill>
                  <pic:spPr bwMode="auto">
                    <a:xfrm>
                      <a:off x="0" y="0"/>
                      <a:ext cx="2924175" cy="2162175"/>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 3.3.2.</w:t>
      </w:r>
    </w:p>
    <w:p>
      <w:pPr>
        <w:pStyle w:val="Normal"/>
        <w:spacing w:lineRule="auto" w:line="360" w:before="0" w:after="0"/>
        <w:jc w:val="both"/>
        <w:rPr>
          <w:rFonts w:ascii="Times New Roman" w:hAnsi="Times New Roman" w:cs="Times New Roman"/>
          <w:i/>
          <w:i/>
          <w:sz w:val="28"/>
          <w:szCs w:val="28"/>
        </w:rPr>
      </w:pPr>
      <w:r>
        <w:rPr>
          <w:rFonts w:cs="Times New Roman" w:ascii="Times New Roman" w:hAnsi="Times New Roman"/>
          <w:i/>
          <w:sz w:val="28"/>
          <w:szCs w:val="28"/>
        </w:rPr>
        <w:t>http://www.overpass-api.de/api/xapi?map?bbox=</w:t>
      </w:r>
      <w:r>
        <w:rPr>
          <w:i/>
        </w:rPr>
        <w:t xml:space="preserve"> </w:t>
      </w:r>
      <w:r>
        <w:rPr>
          <w:rFonts w:cs="Times New Roman" w:ascii="Times New Roman" w:hAnsi="Times New Roman"/>
          <w:i/>
          <w:sz w:val="28"/>
          <w:szCs w:val="28"/>
        </w:rPr>
        <w:t>2.182,41.381,2.193,41.392</w:t>
      </w:r>
    </w:p>
    <w:p>
      <w:pPr>
        <w:pStyle w:val="Normal"/>
        <w:shd w:val="clear" w:color="auto" w:fill="FFFFFF"/>
        <w:spacing w:lineRule="auto" w:line="360" w:beforeAutospacing="1" w:after="24"/>
        <w:ind w:left="24" w:hanging="0"/>
        <w:jc w:val="both"/>
        <w:rPr>
          <w:rFonts w:ascii="Times New Roman" w:hAnsi="Times New Roman" w:cs="Times New Roman"/>
          <w:color w:val="252525"/>
          <w:sz w:val="28"/>
          <w:szCs w:val="28"/>
        </w:rPr>
      </w:pPr>
      <w:r>
        <w:rPr>
          <w:rFonts w:cs="Times New Roman" w:ascii="Times New Roman" w:hAnsi="Times New Roman"/>
          <w:color w:val="252525"/>
          <w:sz w:val="28"/>
          <w:szCs w:val="28"/>
        </w:rPr>
        <w:t>Карты OpenStreetMap двумерные, без отображения высот над уровнем моря,</w:t>
      </w:r>
      <w:r>
        <w:rPr>
          <w:rStyle w:val="Appleconvertedspace"/>
          <w:rFonts w:cs="Times New Roman" w:ascii="Times New Roman" w:hAnsi="Times New Roman"/>
          <w:color w:val="252525"/>
          <w:sz w:val="28"/>
          <w:szCs w:val="28"/>
        </w:rPr>
        <w:t> </w:t>
      </w:r>
      <w:r>
        <w:rPr>
          <w:rFonts w:cs="Times New Roman" w:ascii="Times New Roman" w:hAnsi="Times New Roman"/>
          <w:color w:val="000000" w:themeColor="text1"/>
          <w:sz w:val="28"/>
          <w:szCs w:val="28"/>
        </w:rPr>
        <w:t>изолиний.</w:t>
      </w:r>
      <w:r>
        <w:rPr>
          <w:rFonts w:cs="Times New Roman" w:ascii="Times New Roman" w:hAnsi="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hd w:val="clear" w:color="auto" w:fill="FFFFFF"/>
        <w:spacing w:lineRule="atLeast" w:line="390" w:before="0" w:after="225"/>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shd w:val="clear" w:color="auto" w:fill="FFFFFF"/>
        <w:spacing w:lineRule="atLeast" w:line="390" w:before="0" w:after="225"/>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8"/>
          <w:szCs w:val="28"/>
        </w:rPr>
        <w:t>4</w:t>
      </w:r>
      <w:r>
        <w:rPr>
          <w:rFonts w:cs="Times New Roman" w:ascii="Times New Roman" w:hAnsi="Times New Roman"/>
          <w:b/>
          <w:sz w:val="28"/>
          <w:szCs w:val="28"/>
        </w:rPr>
        <w:t xml:space="preserve"> . Выбор средств  для разработки прототипа игры</w:t>
      </w:r>
    </w:p>
    <w:p>
      <w:pPr>
        <w:pStyle w:val="Normal"/>
        <w:shd w:val="clear" w:color="auto" w:fill="FFFFFF"/>
        <w:spacing w:lineRule="auto" w:line="360" w:before="0" w:after="225"/>
        <w:ind w:firstLine="708"/>
        <w:jc w:val="both"/>
        <w:rPr/>
      </w:pPr>
      <w:r>
        <w:rPr>
          <w:rFonts w:cs="Times New Roman" w:ascii="Times New Roman" w:hAnsi="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Pr>
          <w:rFonts w:cs="Times New Roman" w:ascii="Times New Roman" w:hAnsi="Times New Roman"/>
          <w:sz w:val="28"/>
          <w:szCs w:val="28"/>
          <w:shd w:fill="FFFF00" w:val="clear"/>
        </w:rPr>
        <w:t xml:space="preserve"> </w:t>
      </w:r>
      <w:r>
        <w:rPr>
          <w:rFonts w:cs="Times New Roman" w:ascii="Times New Roman" w:hAnsi="Times New Roman"/>
          <w:sz w:val="28"/>
          <w:szCs w:val="28"/>
          <w:shd w:fill="FFFF00" w:val="clear"/>
        </w:rPr>
        <w:t>А что насчет тайтлов?</w:t>
      </w:r>
    </w:p>
    <w:p>
      <w:pPr>
        <w:pStyle w:val="Normal"/>
        <w:shd w:val="clear" w:color="auto" w:fill="FFFFFF"/>
        <w:spacing w:lineRule="auto" w:line="360" w:before="0" w:after="225"/>
        <w:jc w:val="both"/>
        <w:rPr>
          <w:rFonts w:ascii="Times New Roman" w:hAnsi="Times New Roman" w:cs="Times New Roman"/>
          <w:b/>
          <w:b/>
          <w:sz w:val="28"/>
          <w:szCs w:val="28"/>
        </w:rPr>
      </w:pPr>
      <w:r>
        <w:rPr>
          <w:rFonts w:cs="Times New Roman" w:ascii="Times New Roman" w:hAnsi="Times New Roman"/>
          <w:b/>
          <w:sz w:val="28"/>
          <w:szCs w:val="28"/>
        </w:rPr>
        <w:t>4.1. Теоретические основы поиска маршрутов.</w:t>
      </w:r>
    </w:p>
    <w:p>
      <w:pPr>
        <w:pStyle w:val="Normal"/>
        <w:shd w:val="clear" w:color="auto" w:fill="FFFFFF"/>
        <w:spacing w:lineRule="auto" w:line="360" w:before="0" w:after="225"/>
        <w:jc w:val="both"/>
        <w:rPr>
          <w:rFonts w:ascii="Times New Roman" w:hAnsi="Times New Roman" w:cs="Times New Roman"/>
          <w:sz w:val="28"/>
          <w:szCs w:val="28"/>
        </w:rPr>
      </w:pPr>
      <w:r>
        <w:rPr>
          <w:rFonts w:cs="Times New Roman" w:ascii="Times New Roman" w:hAnsi="Times New Roman"/>
          <w:sz w:val="28"/>
          <w:szCs w:val="28"/>
        </w:rPr>
        <w:tab/>
        <w:t>Эффективный подход к решению  задачи поиска оптимального маршрута из точки А в точку В вытекает из теории графов. Транспортная сеть моделируется в виде графа и устанавливается время прохождения ребра как его вес. (Рис.4.1.1.)</w:t>
      </w:r>
    </w:p>
    <w:p>
      <w:pPr>
        <w:pStyle w:val="Normal"/>
        <w:shd w:val="clear" w:color="auto" w:fill="FFFFFF"/>
        <w:spacing w:lineRule="auto" w:line="360" w:before="0" w:after="225"/>
        <w:ind w:left="2124" w:hanging="0"/>
        <w:jc w:val="both"/>
        <w:rPr>
          <w:rFonts w:ascii="Times New Roman" w:hAnsi="Times New Roman" w:cs="Times New Roman"/>
          <w:sz w:val="28"/>
          <w:szCs w:val="28"/>
        </w:rPr>
      </w:pPr>
      <w:r>
        <w:drawing>
          <wp:anchor behindDoc="0" distT="0" distB="0" distL="0" distR="114300" simplePos="0" locked="0" layoutInCell="1" allowOverlap="1" relativeHeight="10">
            <wp:simplePos x="0" y="0"/>
            <wp:positionH relativeFrom="column">
              <wp:align>left</wp:align>
            </wp:positionH>
            <wp:positionV relativeFrom="paragraph">
              <wp:align>top</wp:align>
            </wp:positionV>
            <wp:extent cx="2695575" cy="2114550"/>
            <wp:effectExtent l="0" t="0" r="0" b="0"/>
            <wp:wrapSquare wrapText="bothSides"/>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30"/>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cs="Times New Roman" w:ascii="Times New Roman" w:hAnsi="Times New Roman"/>
          <w:sz w:val="28"/>
          <w:szCs w:val="28"/>
        </w:rPr>
        <w:br/>
      </w:r>
      <w:r>
        <w:rPr>
          <w:rFonts w:cs="Times New Roman" w:ascii="Times New Roman" w:hAnsi="Times New Roman"/>
          <w:sz w:val="28"/>
          <w:szCs w:val="28"/>
        </w:rPr>
        <w:t>Рис. 4.1.1.</w:t>
      </w:r>
    </w:p>
    <w:p>
      <w:pPr>
        <w:pStyle w:val="Normal"/>
        <w:shd w:val="clear" w:color="auto" w:fill="FFFFFF"/>
        <w:spacing w:lineRule="auto" w:line="360" w:before="0" w:after="225"/>
        <w:jc w:val="both"/>
        <w:rPr>
          <w:rFonts w:ascii="Times New Roman" w:hAnsi="Times New Roman" w:cs="Times New Roman"/>
          <w:sz w:val="28"/>
          <w:szCs w:val="28"/>
        </w:rPr>
      </w:pPr>
      <w:r>
        <w:rPr>
          <w:rFonts w:cs="Times New Roman" w:ascii="Times New Roman" w:hAnsi="Times New Roman"/>
          <w:sz w:val="28"/>
          <w:szCs w:val="28"/>
        </w:rPr>
        <w:t xml:space="preserve">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Дейкстры[11]   гарантированно может решить данную задачу. Также известные алгоритмы Левита[24] и </w:t>
      </w:r>
      <w:r>
        <w:rPr>
          <w:rFonts w:cs="Times New Roman" w:ascii="Times New Roman" w:hAnsi="Times New Roman"/>
          <w:sz w:val="28"/>
          <w:szCs w:val="28"/>
          <w:lang w:val="en-US"/>
        </w:rPr>
        <w:t>A</w:t>
      </w:r>
      <w:r>
        <w:rPr>
          <w:rFonts w:cs="Times New Roman" w:ascii="Times New Roman" w:hAnsi="Times New Roman"/>
          <w:sz w:val="28"/>
          <w:szCs w:val="28"/>
        </w:rPr>
        <w:t xml:space="preserve">*[23]. Тем не менее, для континентальных размеров транспортной сети (включающей миллионы сегментов дорог), выполнение классических алгоритмов может потребовать длительное время и больших объемов памяти для поиска подходящего пути сообщения, что неприемлемо  для практического применения (особенно это касается мобильных устройств, имеющих ограниченные вычислительные мощности). Алгоритм Дейкстры, например,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Поэтому разработаны и продолжают разрабатываться более быстрые методы - так называемые иерархические подходы(Contraction </w:t>
      </w:r>
      <w:r>
        <w:rPr>
          <w:rFonts w:cs="Times New Roman" w:ascii="Times New Roman" w:hAnsi="Times New Roman"/>
          <w:sz w:val="28"/>
          <w:szCs w:val="28"/>
          <w:lang w:val="en-US"/>
        </w:rPr>
        <w:t>h</w:t>
      </w:r>
      <w:r>
        <w:rPr>
          <w:rFonts w:cs="Times New Roman" w:ascii="Times New Roman" w:hAnsi="Times New Roman"/>
          <w:sz w:val="28"/>
          <w:szCs w:val="28"/>
        </w:rPr>
        <w:t>ierarchies) [7]. Такие методы предполагают разделение работы на две части. Во время первой фазы, называемой фазой предварительной обработки (preprocessing) вычисляются дополнительные данные, которые ускоряют запросы в ходе второй 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предобработки.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кратчайшие пути в графе(Рис.4.1.2.).</w:t>
      </w:r>
    </w:p>
    <w:p>
      <w:pPr>
        <w:pStyle w:val="Normal"/>
        <w:shd w:val="clear" w:color="auto" w:fill="FFFFFF"/>
        <w:spacing w:lineRule="auto" w:line="360" w:before="0" w:after="225"/>
        <w:jc w:val="both"/>
        <w:rPr>
          <w:rFonts w:ascii="Times New Roman" w:hAnsi="Times New Roman" w:cs="Times New Roman"/>
          <w:sz w:val="28"/>
          <w:szCs w:val="28"/>
        </w:rPr>
      </w:pPr>
      <w:r>
        <w:rPr/>
        <w:drawing>
          <wp:inline distT="0" distB="0" distL="0" distR="0">
            <wp:extent cx="2647950" cy="1581150"/>
            <wp:effectExtent l="0" t="0" r="0" b="0"/>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31"/>
                    <a:stretch>
                      <a:fillRect/>
                    </a:stretch>
                  </pic:blipFill>
                  <pic:spPr bwMode="auto">
                    <a:xfrm>
                      <a:off x="0" y="0"/>
                      <a:ext cx="2647950" cy="1581150"/>
                    </a:xfrm>
                    <a:prstGeom prst="rect">
                      <a:avLst/>
                    </a:prstGeom>
                    <a:noFill/>
                    <a:ln w="9525">
                      <a:noFill/>
                      <a:miter lim="800000"/>
                      <a:headEnd/>
                      <a:tailEnd/>
                    </a:ln>
                  </pic:spPr>
                </pic:pic>
              </a:graphicData>
            </a:graphic>
          </wp:inline>
        </w:drawing>
      </w:r>
      <w:r>
        <w:rPr>
          <w:rFonts w:cs="Times New Roman" w:ascii="Times New Roman" w:hAnsi="Times New Roman"/>
          <w:sz w:val="28"/>
          <w:szCs w:val="28"/>
        </w:rPr>
        <w:t xml:space="preserve"> </w:t>
      </w:r>
      <w:r>
        <w:rPr>
          <w:rFonts w:cs="Times New Roman" w:ascii="Times New Roman" w:hAnsi="Times New Roman"/>
          <w:sz w:val="28"/>
          <w:szCs w:val="28"/>
        </w:rPr>
        <w:drawing>
          <wp:inline distT="0" distB="0" distL="0" distR="0">
            <wp:extent cx="3086735" cy="1685925"/>
            <wp:effectExtent l="0" t="0" r="0" b="0"/>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32"/>
                    <a:stretch>
                      <a:fillRect/>
                    </a:stretch>
                  </pic:blipFill>
                  <pic:spPr bwMode="auto">
                    <a:xfrm>
                      <a:off x="0" y="0"/>
                      <a:ext cx="3086735" cy="1685925"/>
                    </a:xfrm>
                    <a:prstGeom prst="rect">
                      <a:avLst/>
                    </a:prstGeom>
                    <a:noFill/>
                    <a:ln w="9525">
                      <a:noFill/>
                      <a:miter lim="800000"/>
                      <a:headEnd/>
                      <a:tailEnd/>
                    </a:ln>
                  </pic:spPr>
                </pic:pic>
              </a:graphicData>
            </a:graphic>
          </wp:inline>
        </w:drawing>
      </w:r>
    </w:p>
    <w:p>
      <w:pPr>
        <w:pStyle w:val="Normal"/>
        <w:shd w:val="clear" w:color="auto" w:fill="FFFFFF"/>
        <w:spacing w:lineRule="auto" w:line="360" w:before="0" w:after="225"/>
        <w:jc w:val="center"/>
        <w:rPr>
          <w:rFonts w:ascii="Times New Roman" w:hAnsi="Times New Roman" w:cs="Times New Roman"/>
          <w:sz w:val="28"/>
          <w:szCs w:val="28"/>
        </w:rPr>
      </w:pPr>
      <w:r>
        <w:rPr>
          <w:rFonts w:cs="Times New Roman" w:ascii="Times New Roman" w:hAnsi="Times New Roman"/>
          <w:sz w:val="28"/>
          <w:szCs w:val="28"/>
        </w:rPr>
        <w:t>Рис. 4.1.2.</w:t>
      </w:r>
    </w:p>
    <w:p>
      <w:pPr>
        <w:pStyle w:val="Normal"/>
        <w:shd w:val="clear" w:color="auto" w:fill="FFFFFF"/>
        <w:spacing w:lineRule="atLeast" w:line="390" w:before="0" w:after="225"/>
        <w:rPr/>
      </w:pPr>
      <w:r>
        <w:rPr>
          <w:rFonts w:cs="Times New Roman" w:ascii="Times New Roman" w:hAnsi="Times New Roman"/>
          <w:sz w:val="28"/>
          <w:szCs w:val="28"/>
        </w:rPr>
        <w:t>Когда  предобработка закончится</w:t>
      </w:r>
      <w:r>
        <w:rPr>
          <w:rFonts w:cs="Times New Roman" w:ascii="Times New Roman" w:hAnsi="Times New Roman"/>
          <w:sz w:val="28"/>
          <w:szCs w:val="28"/>
          <w:shd w:fill="FFFF00" w:val="clear"/>
        </w:rPr>
        <w:t>,</w:t>
      </w:r>
      <w:r>
        <w:rPr>
          <w:rFonts w:cs="Times New Roman" w:ascii="Times New Roman" w:hAnsi="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двунаправленный  алгоритм Дейкстры. Это классическоий алгоритм Дейкстры с некоторыми изменениями. Алгоритм ищет с начального узла в одном направлении и от конечного узла в другом направлении (это алгоритм классической двунаправленного Дейкстры), но он использует дуги, которые направлены в сторону вышележащих узлов в иерархии в одном направлении и дуги, которые направлены к нижележащим узлам в  иерархии в другом направлении. Если кратчайший путь существует, эти два поиска встретятся в каком-то узеле </w:t>
      </w:r>
      <w:r>
        <w:rPr>
          <w:rFonts w:cs="Times New Roman" w:ascii="Times New Roman" w:hAnsi="Times New Roman"/>
          <w:i/>
          <w:sz w:val="28"/>
          <w:szCs w:val="28"/>
        </w:rPr>
        <w:t>V</w:t>
      </w:r>
      <w:r>
        <w:rPr>
          <w:rFonts w:cs="Times New Roman" w:ascii="Times New Roman" w:hAnsi="Times New Roman"/>
          <w:sz w:val="28"/>
          <w:szCs w:val="28"/>
        </w:rPr>
        <w:t xml:space="preserve">. Кратчайший путь из </w:t>
      </w:r>
      <w:r>
        <w:rPr>
          <w:rFonts w:cs="Times New Roman" w:ascii="Times New Roman" w:hAnsi="Times New Roman"/>
          <w:i/>
          <w:sz w:val="28"/>
          <w:szCs w:val="28"/>
        </w:rPr>
        <w:t>S</w:t>
      </w:r>
      <w:r>
        <w:rPr>
          <w:rFonts w:cs="Times New Roman" w:ascii="Times New Roman" w:hAnsi="Times New Roman"/>
          <w:sz w:val="28"/>
          <w:szCs w:val="28"/>
        </w:rPr>
        <w:t xml:space="preserve"> в </w:t>
      </w:r>
      <w:r>
        <w:rPr>
          <w:rFonts w:cs="Times New Roman" w:ascii="Times New Roman" w:hAnsi="Times New Roman"/>
          <w:i/>
          <w:sz w:val="28"/>
          <w:szCs w:val="28"/>
        </w:rPr>
        <w:t>T</w:t>
      </w:r>
      <w:r>
        <w:rPr>
          <w:rFonts w:cs="Times New Roman" w:ascii="Times New Roman" w:hAnsi="Times New Roman"/>
          <w:sz w:val="28"/>
          <w:szCs w:val="28"/>
        </w:rPr>
        <w:t xml:space="preserve"> состоит из путей от </w:t>
      </w:r>
      <w:r>
        <w:rPr>
          <w:rFonts w:cs="Times New Roman" w:ascii="Times New Roman" w:hAnsi="Times New Roman"/>
          <w:i/>
          <w:sz w:val="28"/>
          <w:szCs w:val="28"/>
        </w:rPr>
        <w:t xml:space="preserve">S </w:t>
      </w:r>
      <w:r>
        <w:rPr>
          <w:rFonts w:cs="Times New Roman" w:ascii="Times New Roman" w:hAnsi="Times New Roman"/>
          <w:sz w:val="28"/>
          <w:szCs w:val="28"/>
        </w:rPr>
        <w:t xml:space="preserve">до </w:t>
      </w:r>
      <w:r>
        <w:rPr>
          <w:rFonts w:cs="Times New Roman" w:ascii="Times New Roman" w:hAnsi="Times New Roman"/>
          <w:i/>
          <w:sz w:val="28"/>
          <w:szCs w:val="28"/>
        </w:rPr>
        <w:t>V</w:t>
      </w:r>
      <w:r>
        <w:rPr>
          <w:rFonts w:cs="Times New Roman" w:ascii="Times New Roman" w:hAnsi="Times New Roman"/>
          <w:sz w:val="28"/>
          <w:szCs w:val="28"/>
        </w:rPr>
        <w:t xml:space="preserve">  и от </w:t>
      </w:r>
      <w:r>
        <w:rPr>
          <w:rFonts w:cs="Times New Roman" w:ascii="Times New Roman" w:hAnsi="Times New Roman"/>
          <w:i/>
          <w:sz w:val="28"/>
          <w:szCs w:val="28"/>
        </w:rPr>
        <w:t>V</w:t>
      </w:r>
      <w:r>
        <w:rPr>
          <w:rFonts w:cs="Times New Roman" w:ascii="Times New Roman" w:hAnsi="Times New Roman"/>
          <w:sz w:val="28"/>
          <w:szCs w:val="28"/>
        </w:rPr>
        <w:t xml:space="preserve">  до </w:t>
      </w:r>
      <w:r>
        <w:rPr>
          <w:rFonts w:cs="Times New Roman" w:ascii="Times New Roman" w:hAnsi="Times New Roman"/>
          <w:i/>
          <w:sz w:val="28"/>
          <w:szCs w:val="28"/>
        </w:rPr>
        <w:t>Т</w:t>
      </w:r>
      <w:r>
        <w:rPr>
          <w:rFonts w:cs="Times New Roman" w:ascii="Times New Roman" w:hAnsi="Times New Roman"/>
          <w:sz w:val="28"/>
          <w:szCs w:val="28"/>
        </w:rPr>
        <w:t>.</w:t>
      </w:r>
    </w:p>
    <w:p>
      <w:pPr>
        <w:pStyle w:val="Normal"/>
        <w:shd w:val="clear" w:color="auto" w:fill="FFFFFF"/>
        <w:spacing w:lineRule="atLeast" w:line="390" w:before="0" w:after="225"/>
        <w:rPr>
          <w:rFonts w:ascii="Times New Roman" w:hAnsi="Times New Roman" w:cs="Times New Roman"/>
          <w:sz w:val="28"/>
          <w:szCs w:val="28"/>
        </w:rPr>
      </w:pPr>
      <w:r>
        <w:rPr>
          <w:rFonts w:cs="Times New Roman" w:ascii="Times New Roman" w:hAnsi="Times New Roman"/>
          <w:sz w:val="28"/>
          <w:szCs w:val="28"/>
        </w:rPr>
        <w:t>Кратчайший путь может быть найден по следующей формуле:</w:t>
      </w:r>
    </w:p>
    <w:p>
      <w:pPr>
        <w:pStyle w:val="Normal"/>
        <w:shd w:val="clear" w:color="auto" w:fill="FFFFFF"/>
        <w:spacing w:lineRule="atLeast" w:line="390" w:before="0" w:after="225"/>
        <w:rPr>
          <w:rFonts w:ascii="Times New Roman" w:hAnsi="Times New Roman" w:cs="Times New Roman"/>
          <w:sz w:val="28"/>
          <w:szCs w:val="28"/>
        </w:rPr>
      </w:pPr>
      <w:r>
        <w:rPr/>
        <w:drawing>
          <wp:inline distT="0" distB="0" distL="0" distR="0">
            <wp:extent cx="3533775" cy="190500"/>
            <wp:effectExtent l="0" t="0" r="0" b="0"/>
            <wp:docPr id="28"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6" descr="&lt; s = u_0, u_1, ..., u_p = v, ..., v_q = t &gt;, p, q \in \mathbb{N}"/>
                    <pic:cNvPicPr>
                      <a:picLocks noChangeAspect="1" noChangeArrowheads="1"/>
                    </pic:cNvPicPr>
                  </pic:nvPicPr>
                  <pic:blipFill>
                    <a:blip r:embed="rId33"/>
                    <a:stretch>
                      <a:fillRect/>
                    </a:stretch>
                  </pic:blipFill>
                  <pic:spPr bwMode="auto">
                    <a:xfrm>
                      <a:off x="0" y="0"/>
                      <a:ext cx="3533775" cy="190500"/>
                    </a:xfrm>
                    <a:prstGeom prst="rect">
                      <a:avLst/>
                    </a:prstGeom>
                    <a:noFill/>
                    <a:ln w="9525">
                      <a:noFill/>
                      <a:miter lim="800000"/>
                      <a:headEnd/>
                      <a:tailEnd/>
                    </a:ln>
                  </pic:spPr>
                </pic:pic>
              </a:graphicData>
            </a:graphic>
          </wp:inline>
        </w:drawing>
      </w:r>
    </w:p>
    <w:p>
      <w:pPr>
        <w:pStyle w:val="Normal"/>
        <w:shd w:val="clear" w:color="auto" w:fill="FFFFFF"/>
        <w:spacing w:lineRule="atLeast" w:line="390" w:before="0" w:after="225"/>
        <w:rPr>
          <w:rFonts w:ascii="Times New Roman" w:hAnsi="Times New Roman" w:cs="Times New Roman"/>
          <w:sz w:val="28"/>
          <w:szCs w:val="28"/>
        </w:rPr>
      </w:pPr>
      <w:r>
        <w:rPr/>
        <w:drawing>
          <wp:inline distT="0" distB="0" distL="0" distR="0">
            <wp:extent cx="1743075" cy="171450"/>
            <wp:effectExtent l="0" t="0" r="0" b="0"/>
            <wp:docPr id="29"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9" descr="u_i &lt; u_{i+1}, i \in \mathbb{N}, i &lt; p"/>
                    <pic:cNvPicPr>
                      <a:picLocks noChangeAspect="1" noChangeArrowheads="1"/>
                    </pic:cNvPicPr>
                  </pic:nvPicPr>
                  <pic:blipFill>
                    <a:blip r:embed="rId34"/>
                    <a:stretch>
                      <a:fillRect/>
                    </a:stretch>
                  </pic:blipFill>
                  <pic:spPr bwMode="auto">
                    <a:xfrm>
                      <a:off x="0" y="0"/>
                      <a:ext cx="1743075" cy="171450"/>
                    </a:xfrm>
                    <a:prstGeom prst="rect">
                      <a:avLst/>
                    </a:prstGeom>
                    <a:noFill/>
                    <a:ln w="9525">
                      <a:noFill/>
                      <a:miter lim="800000"/>
                      <a:headEnd/>
                      <a:tailEnd/>
                    </a:ln>
                  </pic:spPr>
                </pic:pic>
              </a:graphicData>
            </a:graphic>
          </wp:inline>
        </w:drawing>
      </w:r>
    </w:p>
    <w:p>
      <w:pPr>
        <w:pStyle w:val="Normal"/>
        <w:shd w:val="clear" w:color="auto" w:fill="FFFFFF"/>
        <w:spacing w:lineRule="atLeast" w:line="390" w:before="0" w:after="225"/>
        <w:rPr>
          <w:rFonts w:ascii="Times New Roman" w:hAnsi="Times New Roman" w:cs="Times New Roman"/>
          <w:sz w:val="28"/>
          <w:szCs w:val="28"/>
        </w:rPr>
      </w:pPr>
      <w:r>
        <w:rPr/>
        <w:drawing>
          <wp:inline distT="0" distB="0" distL="0" distR="0">
            <wp:extent cx="2162175" cy="190500"/>
            <wp:effectExtent l="0" t="0" r="0" b="0"/>
            <wp:docPr id="3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22" descr="u_j &gt; u_{j+1}, j \in \mathbb{N}, p \leq j &lt; q"/>
                    <pic:cNvPicPr>
                      <a:picLocks noChangeAspect="1" noChangeArrowheads="1"/>
                    </pic:cNvPicPr>
                  </pic:nvPicPr>
                  <pic:blipFill>
                    <a:blip r:embed="rId35"/>
                    <a:stretch>
                      <a:fillRect/>
                    </a:stretch>
                  </pic:blipFill>
                  <pic:spPr bwMode="auto">
                    <a:xfrm>
                      <a:off x="0" y="0"/>
                      <a:ext cx="2162175" cy="190500"/>
                    </a:xfrm>
                    <a:prstGeom prst="rect">
                      <a:avLst/>
                    </a:prstGeom>
                    <a:noFill/>
                    <a:ln w="9525">
                      <a:noFill/>
                      <a:miter lim="800000"/>
                      <a:headEnd/>
                      <a:tailEnd/>
                    </a:ln>
                  </pic:spPr>
                </pic:pic>
              </a:graphicData>
            </a:graphic>
          </wp:inline>
        </w:drawing>
      </w:r>
    </w:p>
    <w:p>
      <w:pPr>
        <w:pStyle w:val="Normal"/>
        <w:shd w:val="clear" w:color="auto" w:fill="FFFFFF"/>
        <w:spacing w:lineRule="atLeast" w:line="390" w:before="0" w:after="225"/>
        <w:rPr>
          <w:rFonts w:ascii="Times New Roman" w:hAnsi="Times New Roman" w:cs="Times New Roman"/>
          <w:sz w:val="28"/>
          <w:szCs w:val="28"/>
        </w:rPr>
      </w:pPr>
      <w:r>
        <w:rPr>
          <w:rFonts w:cs="Times New Roman" w:ascii="Times New Roman" w:hAnsi="Times New Roman"/>
          <w:sz w:val="28"/>
          <w:szCs w:val="28"/>
        </w:rPr>
        <w:t xml:space="preserve">Таким образом, будет найден кратчайший путь в предварительно обработанном графе (Рис. 4.1.3.). </w:t>
      </w:r>
    </w:p>
    <w:p>
      <w:pPr>
        <w:pStyle w:val="Normal"/>
        <w:shd w:val="clear" w:color="auto" w:fill="FFFFFF"/>
        <w:spacing w:lineRule="atLeast" w:line="390" w:before="0" w:after="225"/>
        <w:ind w:firstLine="708"/>
        <w:jc w:val="center"/>
        <w:rPr>
          <w:rFonts w:ascii="Times New Roman" w:hAnsi="Times New Roman" w:cs="Times New Roman"/>
          <w:sz w:val="28"/>
          <w:szCs w:val="28"/>
        </w:rPr>
      </w:pPr>
      <w:r>
        <w:rPr/>
        <w:drawing>
          <wp:inline distT="0" distB="0" distL="0" distR="0">
            <wp:extent cx="3314700" cy="2161540"/>
            <wp:effectExtent l="0" t="0" r="0" b="0"/>
            <wp:docPr id="31"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25" descr="ContractionHierarchies3.png"/>
                    <pic:cNvPicPr>
                      <a:picLocks noChangeAspect="1" noChangeArrowheads="1"/>
                    </pic:cNvPicPr>
                  </pic:nvPicPr>
                  <pic:blipFill>
                    <a:blip r:embed="rId36"/>
                    <a:stretch>
                      <a:fillRect/>
                    </a:stretch>
                  </pic:blipFill>
                  <pic:spPr bwMode="auto">
                    <a:xfrm>
                      <a:off x="0" y="0"/>
                      <a:ext cx="3314700" cy="2161540"/>
                    </a:xfrm>
                    <a:prstGeom prst="rect">
                      <a:avLst/>
                    </a:prstGeom>
                    <a:noFill/>
                    <a:ln w="9525">
                      <a:noFill/>
                      <a:miter lim="800000"/>
                      <a:headEnd/>
                      <a:tailEnd/>
                    </a:ln>
                  </pic:spPr>
                </pic:pic>
              </a:graphicData>
            </a:graphic>
          </wp:inline>
        </w:drawing>
      </w:r>
    </w:p>
    <w:p>
      <w:pPr>
        <w:pStyle w:val="Normal"/>
        <w:shd w:val="clear" w:color="auto" w:fill="FFFFFF"/>
        <w:spacing w:lineRule="atLeast" w:line="390" w:before="0" w:after="225"/>
        <w:ind w:firstLine="708"/>
        <w:jc w:val="center"/>
        <w:rPr>
          <w:rFonts w:ascii="Times New Roman" w:hAnsi="Times New Roman" w:cs="Times New Roman"/>
          <w:sz w:val="28"/>
          <w:szCs w:val="28"/>
        </w:rPr>
      </w:pPr>
      <w:r>
        <w:rPr>
          <w:rFonts w:cs="Times New Roman" w:ascii="Times New Roman" w:hAnsi="Times New Roman"/>
          <w:sz w:val="28"/>
          <w:szCs w:val="28"/>
        </w:rPr>
        <w:t>Рис. 4.1.3.</w:t>
      </w:r>
    </w:p>
    <w:p>
      <w:pPr>
        <w:pStyle w:val="Normal"/>
        <w:shd w:val="clear" w:color="auto" w:fill="FFFFFF"/>
        <w:spacing w:lineRule="atLeast" w:line="390" w:before="0" w:after="225"/>
        <w:rPr>
          <w:rFonts w:ascii="Times New Roman" w:hAnsi="Times New Roman" w:cs="Times New Roman"/>
          <w:sz w:val="28"/>
          <w:szCs w:val="28"/>
        </w:rPr>
      </w:pPr>
      <w:r>
        <w:rPr>
          <w:rFonts w:cs="Times New Roman" w:ascii="Times New Roman" w:hAnsi="Times New Roman"/>
          <w:sz w:val="28"/>
          <w:szCs w:val="28"/>
        </w:rPr>
        <w:t>Для того, чтобы получить путь на исходном графе добавленные «кратчайшие дуги» должны быть заменены на реальные пути в исходном графе, которые они представляют (Рис. 4.1.4.).</w:t>
      </w:r>
    </w:p>
    <w:p>
      <w:pPr>
        <w:pStyle w:val="Normal"/>
        <w:tabs>
          <w:tab w:val="left" w:pos="3045" w:leader="none"/>
        </w:tabs>
        <w:rPr>
          <w:rFonts w:ascii="Times New Roman" w:hAnsi="Times New Roman" w:cs="Times New Roman"/>
          <w:sz w:val="28"/>
          <w:szCs w:val="28"/>
        </w:rPr>
      </w:pPr>
      <w:r>
        <w:rPr>
          <w:rFonts w:cs="Times New Roman" w:ascii="Times New Roman" w:hAnsi="Times New Roman"/>
          <w:sz w:val="28"/>
          <w:szCs w:val="28"/>
        </w:rPr>
        <w:tab/>
      </w:r>
    </w:p>
    <w:p>
      <w:pPr>
        <w:pStyle w:val="Normal"/>
        <w:shd w:val="clear" w:color="auto" w:fill="FFFFFF"/>
        <w:spacing w:lineRule="atLeast" w:line="390" w:before="0" w:after="225"/>
        <w:jc w:val="center"/>
        <w:rPr>
          <w:rFonts w:ascii="Times New Roman" w:hAnsi="Times New Roman" w:cs="Times New Roman"/>
          <w:sz w:val="28"/>
          <w:szCs w:val="28"/>
        </w:rPr>
      </w:pPr>
      <w:r>
        <w:rPr/>
        <w:drawing>
          <wp:inline distT="0" distB="0" distL="0" distR="0">
            <wp:extent cx="3781425" cy="2632075"/>
            <wp:effectExtent l="0" t="0" r="0" b="0"/>
            <wp:docPr id="32"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28" descr=""/>
                    <pic:cNvPicPr>
                      <a:picLocks noChangeAspect="1" noChangeArrowheads="1"/>
                    </pic:cNvPicPr>
                  </pic:nvPicPr>
                  <pic:blipFill>
                    <a:blip r:embed="rId37"/>
                    <a:stretch>
                      <a:fillRect/>
                    </a:stretch>
                  </pic:blipFill>
                  <pic:spPr bwMode="auto">
                    <a:xfrm>
                      <a:off x="0" y="0"/>
                      <a:ext cx="3781425" cy="2632075"/>
                    </a:xfrm>
                    <a:prstGeom prst="rect">
                      <a:avLst/>
                    </a:prstGeom>
                    <a:noFill/>
                    <a:ln w="9525">
                      <a:noFill/>
                      <a:miter lim="800000"/>
                      <a:headEnd/>
                      <a:tailEnd/>
                    </a:ln>
                  </pic:spPr>
                </pic:pic>
              </a:graphicData>
            </a:graphic>
          </wp:inline>
        </w:drawing>
      </w:r>
    </w:p>
    <w:p>
      <w:pPr>
        <w:pStyle w:val="Normal"/>
        <w:shd w:val="clear" w:color="auto" w:fill="FFFFFF"/>
        <w:spacing w:lineRule="atLeast" w:line="390" w:before="0" w:after="225"/>
        <w:jc w:val="center"/>
        <w:rPr>
          <w:rFonts w:ascii="Times New Roman" w:hAnsi="Times New Roman" w:cs="Times New Roman"/>
          <w:sz w:val="28"/>
          <w:szCs w:val="28"/>
          <w:lang w:val="en-US"/>
        </w:rPr>
      </w:pPr>
      <w:r>
        <w:rPr>
          <w:rFonts w:cs="Times New Roman" w:ascii="Times New Roman" w:hAnsi="Times New Roman"/>
          <w:sz w:val="28"/>
          <w:szCs w:val="28"/>
        </w:rPr>
        <w:t>Рис</w:t>
      </w:r>
      <w:r>
        <w:rPr>
          <w:rFonts w:cs="Times New Roman" w:ascii="Times New Roman" w:hAnsi="Times New Roman"/>
          <w:sz w:val="28"/>
          <w:szCs w:val="28"/>
          <w:lang w:val="en-US"/>
        </w:rPr>
        <w:t>. 4.1.4.</w:t>
      </w:r>
    </w:p>
    <w:p>
      <w:pPr>
        <w:pStyle w:val="Normal"/>
        <w:shd w:val="clear" w:color="auto" w:fill="FFFFFF"/>
        <w:spacing w:lineRule="atLeast" w:line="390" w:before="0" w:after="225"/>
        <w:rPr>
          <w:rFonts w:ascii="Times New Roman" w:hAnsi="Times New Roman" w:cs="Times New Roman"/>
          <w:b/>
          <w:b/>
          <w:sz w:val="28"/>
          <w:szCs w:val="28"/>
          <w:lang w:val="en-US"/>
        </w:rPr>
      </w:pPr>
      <w:r>
        <w:rPr>
          <w:rFonts w:cs="Times New Roman" w:ascii="Times New Roman" w:hAnsi="Times New Roman"/>
          <w:b/>
          <w:sz w:val="28"/>
          <w:szCs w:val="28"/>
          <w:lang w:val="en-US"/>
        </w:rPr>
        <w:t>4.2. Open Source Routing Machine (OSRM)</w:t>
      </w:r>
    </w:p>
    <w:p>
      <w:pPr>
        <w:pStyle w:val="Normal"/>
        <w:widowControl w:val="false"/>
        <w:shd w:val="clear" w:color="auto" w:fill="FFFFFF"/>
        <w:spacing w:lineRule="auto" w:line="360" w:before="0" w:after="225"/>
        <w:ind w:firstLine="708"/>
        <w:contextualSpacing/>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Одним из проектов, реализующих иерархический подход является Open Source Routing Machine(</w:t>
      </w:r>
      <w:r>
        <w:rPr>
          <w:rFonts w:eastAsia="Times New Roman" w:cs="Times New Roman" w:ascii="Times New Roman" w:hAnsi="Times New Roman"/>
          <w:color w:val="000000"/>
          <w:sz w:val="28"/>
          <w:szCs w:val="28"/>
          <w:lang w:val="en-US"/>
        </w:rPr>
        <w:t>ORSM</w:t>
      </w:r>
      <w:r>
        <w:rPr>
          <w:rFonts w:eastAsia="Times New Roman" w:cs="Times New Roman" w:ascii="Times New Roman" w:hAnsi="Times New Roman"/>
          <w:color w:val="000000"/>
          <w:sz w:val="28"/>
          <w:szCs w:val="28"/>
        </w:rPr>
        <w:t>). OSRM - проект, с открытым исходным кодом, который позволяет развернуть на сервере,  собственный сервис построения маршрутов.</w:t>
      </w:r>
    </w:p>
    <w:p>
      <w:pPr>
        <w:pStyle w:val="Normal"/>
        <w:widowControl w:val="false"/>
        <w:shd w:val="clear" w:color="auto" w:fill="FFFFFF"/>
        <w:spacing w:lineRule="auto" w:line="360" w:before="0" w:after="225"/>
        <w:ind w:firstLine="708"/>
        <w:contextualSpacing/>
        <w:jc w:val="both"/>
        <w:rPr/>
      </w:pPr>
      <w:r>
        <w:rPr>
          <w:rFonts w:eastAsia="Times New Roman" w:cs="Times New Roman" w:ascii="Times New Roman" w:hAnsi="Times New Roman"/>
          <w:color w:val="000000"/>
          <w:sz w:val="28"/>
          <w:szCs w:val="28"/>
        </w:rPr>
        <w:t>OSRM  является реализацией  на языке C++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w:t>
      </w:r>
      <w:ins w:id="0" w:author="alex-mint " w:date="2015-05-22T22:18:00Z">
        <w:r>
          <w:rPr>
            <w:rFonts w:eastAsia="Times New Roman" w:cs="Times New Roman" w:ascii="Times New Roman" w:hAnsi="Times New Roman"/>
            <w:color w:val="000000"/>
            <w:sz w:val="28"/>
            <w:szCs w:val="28"/>
          </w:rPr>
          <w:t>е</w:t>
        </w:r>
      </w:ins>
      <w:del w:id="1" w:author="alex-mint " w:date="2015-05-22T22:18:00Z">
        <w:r>
          <w:rPr>
            <w:rFonts w:eastAsia="Times New Roman" w:cs="Times New Roman" w:ascii="Times New Roman" w:hAnsi="Times New Roman"/>
            <w:color w:val="000000"/>
            <w:sz w:val="28"/>
            <w:szCs w:val="28"/>
          </w:rPr>
          <w:delText>х</w:delText>
        </w:r>
      </w:del>
      <w:r>
        <w:rPr>
          <w:rFonts w:eastAsia="Times New Roman" w:cs="Times New Roman" w:ascii="Times New Roman" w:hAnsi="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[19]</w:t>
      </w:r>
    </w:p>
    <w:p>
      <w:pPr>
        <w:pStyle w:val="Normal"/>
        <w:widowControl w:val="false"/>
        <w:shd w:val="clear" w:color="auto" w:fill="FFFFFF"/>
        <w:spacing w:lineRule="auto" w:line="360" w:before="0" w:after="225"/>
        <w:contextualSpacing/>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spacing w:lineRule="auto" w:line="360" w:before="0" w:after="225"/>
        <w:contextualSpacing/>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Ключевые особенности </w:t>
      </w:r>
      <w:r>
        <w:rPr>
          <w:rFonts w:eastAsia="Times New Roman" w:cs="Times New Roman" w:ascii="Times New Roman" w:hAnsi="Times New Roman"/>
          <w:color w:val="000000"/>
          <w:sz w:val="28"/>
          <w:szCs w:val="28"/>
          <w:lang w:val="en-US"/>
        </w:rPr>
        <w:t>OSRM</w:t>
      </w:r>
      <w:r>
        <w:rPr>
          <w:rFonts w:eastAsia="Times New Roman" w:cs="Times New Roman" w:ascii="Times New Roman" w:hAnsi="Times New Roman"/>
          <w:color w:val="000000"/>
          <w:sz w:val="28"/>
          <w:szCs w:val="28"/>
        </w:rPr>
        <w:t xml:space="preserve"> :</w:t>
      </w:r>
    </w:p>
    <w:p>
      <w:pPr>
        <w:pStyle w:val="ListParagraph"/>
        <w:widowControl w:val="false"/>
        <w:numPr>
          <w:ilvl w:val="0"/>
          <w:numId w:val="6"/>
        </w:numPr>
        <w:shd w:val="clear" w:color="auto" w:fill="FFFFFF"/>
        <w:spacing w:lineRule="auto" w:line="360" w:before="0" w:after="225"/>
        <w:contextualSpacing/>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Высокая производительность алгоритма маршрутизации:</w:t>
      </w:r>
    </w:p>
    <w:p>
      <w:pPr>
        <w:pStyle w:val="ListParagraph"/>
        <w:widowControl w:val="false"/>
        <w:numPr>
          <w:ilvl w:val="0"/>
          <w:numId w:val="6"/>
        </w:numPr>
        <w:shd w:val="clear" w:color="auto" w:fill="FFFFFF"/>
        <w:spacing w:lineRule="auto" w:line="360" w:before="0" w:after="225"/>
        <w:contextualSpacing/>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Гибкий импорт файлов данных </w:t>
      </w:r>
      <w:r>
        <w:rPr>
          <w:rFonts w:eastAsia="Times New Roman" w:cs="Times New Roman" w:ascii="Times New Roman" w:hAnsi="Times New Roman"/>
          <w:color w:val="000000"/>
          <w:sz w:val="28"/>
          <w:szCs w:val="28"/>
          <w:lang w:val="en-US"/>
        </w:rPr>
        <w:t>OSM</w:t>
      </w:r>
    </w:p>
    <w:p>
      <w:pPr>
        <w:pStyle w:val="ListParagraph"/>
        <w:widowControl w:val="false"/>
        <w:numPr>
          <w:ilvl w:val="0"/>
          <w:numId w:val="6"/>
        </w:numPr>
        <w:shd w:val="clear" w:color="auto" w:fill="FFFFFF"/>
        <w:spacing w:lineRule="auto" w:line="360" w:before="0" w:after="225"/>
        <w:contextualSpacing/>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Написана на языке </w:t>
      </w:r>
      <w:r>
        <w:rPr>
          <w:rFonts w:eastAsia="Times New Roman" w:cs="Times New Roman" w:ascii="Times New Roman" w:hAnsi="Times New Roman"/>
          <w:color w:val="000000"/>
          <w:sz w:val="28"/>
          <w:szCs w:val="28"/>
          <w:lang w:val="en-US"/>
        </w:rPr>
        <w:t>C</w:t>
      </w:r>
      <w:r>
        <w:rPr>
          <w:rFonts w:eastAsia="Times New Roman" w:cs="Times New Roman" w:ascii="Times New Roman" w:hAnsi="Times New Roman"/>
          <w:color w:val="000000"/>
          <w:sz w:val="28"/>
          <w:szCs w:val="28"/>
        </w:rPr>
        <w:t xml:space="preserve"> ++ и доступно в соответствии </w:t>
      </w:r>
      <w:r>
        <w:rPr>
          <w:rFonts w:eastAsia="Times New Roman" w:cs="Times New Roman" w:ascii="Times New Roman" w:hAnsi="Times New Roman"/>
          <w:color w:val="000000"/>
          <w:sz w:val="28"/>
          <w:szCs w:val="28"/>
          <w:lang w:val="en-US"/>
        </w:rPr>
        <w:t>BSD</w:t>
      </w:r>
      <w:r>
        <w:rPr>
          <w:rFonts w:eastAsia="Times New Roman" w:cs="Times New Roman" w:ascii="Times New Roman" w:hAnsi="Times New Roman"/>
          <w:color w:val="000000"/>
          <w:sz w:val="28"/>
          <w:szCs w:val="28"/>
        </w:rPr>
        <w:t xml:space="preserve"> лицензией для любого использования. </w:t>
      </w:r>
    </w:p>
    <w:p>
      <w:pPr>
        <w:pStyle w:val="ListParagraph"/>
        <w:widowControl w:val="false"/>
        <w:numPr>
          <w:ilvl w:val="0"/>
          <w:numId w:val="6"/>
        </w:numPr>
        <w:shd w:val="clear" w:color="auto" w:fill="FFFFFF"/>
        <w:spacing w:lineRule="auto" w:line="360" w:before="0" w:after="225"/>
        <w:contextualSpacing/>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8"/>
          <w:szCs w:val="28"/>
        </w:rPr>
        <w:t>Возможность обработки сетей континентальных размеров</w:t>
      </w:r>
      <w:r>
        <w:rPr>
          <w:rFonts w:eastAsia="Times New Roman" w:cs="Times New Roman" w:ascii="Times New Roman" w:hAnsi="Times New Roman"/>
          <w:color w:val="000000"/>
          <w:sz w:val="24"/>
          <w:szCs w:val="24"/>
        </w:rPr>
        <w:t xml:space="preserve">. </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Поддерживаемые операционные системы:</w:t>
      </w:r>
    </w:p>
    <w:p>
      <w:pPr>
        <w:pStyle w:val="ListParagraph"/>
        <w:numPr>
          <w:ilvl w:val="0"/>
          <w:numId w:val="7"/>
        </w:numPr>
        <w:spacing w:lineRule="auto" w:line="360" w:before="0" w:after="0"/>
        <w:contextualSpacing/>
        <w:rPr>
          <w:rFonts w:ascii="Times New Roman" w:hAnsi="Times New Roman" w:cs="Times New Roman"/>
          <w:sz w:val="28"/>
          <w:szCs w:val="28"/>
        </w:rPr>
      </w:pPr>
      <w:r>
        <w:rPr>
          <w:rFonts w:cs="Times New Roman" w:ascii="Times New Roman" w:hAnsi="Times New Roman"/>
          <w:sz w:val="28"/>
          <w:szCs w:val="28"/>
        </w:rPr>
        <w:t>Linux (kernel &gt;= 2.6.25)</w:t>
      </w:r>
    </w:p>
    <w:p>
      <w:pPr>
        <w:pStyle w:val="ListParagraph"/>
        <w:numPr>
          <w:ilvl w:val="0"/>
          <w:numId w:val="7"/>
        </w:numPr>
        <w:spacing w:lineRule="auto" w:line="360" w:before="0" w:after="0"/>
        <w:contextualSpacing/>
        <w:rPr>
          <w:rFonts w:ascii="Times New Roman" w:hAnsi="Times New Roman" w:cs="Times New Roman"/>
          <w:sz w:val="28"/>
          <w:szCs w:val="28"/>
          <w:lang w:val="en-US"/>
        </w:rPr>
      </w:pPr>
      <w:r>
        <w:rPr>
          <w:rFonts w:cs="Times New Roman" w:ascii="Times New Roman" w:hAnsi="Times New Roman"/>
          <w:sz w:val="28"/>
          <w:szCs w:val="28"/>
          <w:lang w:val="en-US"/>
        </w:rPr>
        <w:t>FreeBSD</w:t>
      </w:r>
    </w:p>
    <w:p>
      <w:pPr>
        <w:pStyle w:val="ListParagraph"/>
        <w:numPr>
          <w:ilvl w:val="0"/>
          <w:numId w:val="7"/>
        </w:numPr>
        <w:spacing w:lineRule="auto" w:line="360" w:before="0" w:after="0"/>
        <w:contextualSpacing/>
        <w:rPr>
          <w:rFonts w:ascii="Times New Roman" w:hAnsi="Times New Roman" w:cs="Times New Roman"/>
          <w:sz w:val="28"/>
          <w:szCs w:val="28"/>
          <w:lang w:val="en-US"/>
        </w:rPr>
      </w:pPr>
      <w:r>
        <w:rPr>
          <w:rFonts w:cs="Times New Roman" w:ascii="Times New Roman" w:hAnsi="Times New Roman"/>
          <w:sz w:val="28"/>
          <w:szCs w:val="28"/>
          <w:lang w:val="en-US"/>
        </w:rPr>
        <w:t>Windows</w:t>
      </w:r>
    </w:p>
    <w:p>
      <w:pPr>
        <w:pStyle w:val="ListParagraph"/>
        <w:numPr>
          <w:ilvl w:val="0"/>
          <w:numId w:val="7"/>
        </w:numPr>
        <w:spacing w:lineRule="auto" w:line="360" w:before="0" w:after="0"/>
        <w:contextualSpacing/>
        <w:rPr>
          <w:rFonts w:ascii="Times New Roman" w:hAnsi="Times New Roman" w:cs="Times New Roman"/>
          <w:sz w:val="28"/>
          <w:szCs w:val="28"/>
          <w:lang w:val="en-US"/>
        </w:rPr>
      </w:pPr>
      <w:r>
        <w:rPr>
          <w:rFonts w:cs="Times New Roman" w:ascii="Times New Roman" w:hAnsi="Times New Roman"/>
          <w:sz w:val="28"/>
          <w:szCs w:val="28"/>
          <w:lang w:val="en-US"/>
        </w:rPr>
        <w:t>Mac OS X</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Доступна тестовая страница (см. Рис 4.2.1.)</w:t>
      </w:r>
      <w:r>
        <w:rPr>
          <w:rFonts w:cs="Times New Roman" w:ascii="Times New Roman" w:hAnsi="Times New Roman"/>
          <w:color w:val="000000" w:themeColor="text1"/>
          <w:sz w:val="28"/>
          <w:szCs w:val="28"/>
        </w:rPr>
        <w:t>: http://map.project-osrm.org/.</w:t>
      </w:r>
    </w:p>
    <w:p>
      <w:pPr>
        <w:pStyle w:val="Normal"/>
        <w:spacing w:lineRule="auto" w:line="360" w:before="0" w:after="0"/>
        <w:rPr>
          <w:rFonts w:ascii="Times New Roman" w:hAnsi="Times New Roman" w:cs="Times New Roman"/>
          <w:sz w:val="28"/>
          <w:szCs w:val="28"/>
        </w:rPr>
      </w:pPr>
      <w:r>
        <w:rPr/>
        <w:drawing>
          <wp:inline distT="0" distB="0" distL="0" distR="0">
            <wp:extent cx="5991225" cy="4457700"/>
            <wp:effectExtent l="0" t="0" r="0" b="0"/>
            <wp:docPr id="3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 descr=""/>
                    <pic:cNvPicPr>
                      <a:picLocks noChangeAspect="1" noChangeArrowheads="1"/>
                    </pic:cNvPicPr>
                  </pic:nvPicPr>
                  <pic:blipFill>
                    <a:blip r:embed="rId38"/>
                    <a:stretch>
                      <a:fillRect/>
                    </a:stretch>
                  </pic:blipFill>
                  <pic:spPr bwMode="auto">
                    <a:xfrm>
                      <a:off x="0" y="0"/>
                      <a:ext cx="5991225" cy="4457700"/>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 4.2.1.</w:t>
        <w:br/>
      </w:r>
    </w:p>
    <w:p>
      <w:pPr>
        <w:pStyle w:val="Normal"/>
        <w:spacing w:lineRule="auto" w:line="360" w:before="0" w:after="0"/>
        <w:jc w:val="both"/>
        <w:rPr/>
      </w:pPr>
      <w:r>
        <w:rPr>
          <w:rFonts w:cs="Times New Roman" w:ascii="Times New Roman" w:hAnsi="Times New Roman"/>
          <w:sz w:val="28"/>
          <w:szCs w:val="28"/>
        </w:rPr>
        <w:t>Инструкция по сборке и установке есть по адресу</w:t>
      </w:r>
      <w:r>
        <w:rPr>
          <w:rFonts w:cs="Times New Roman" w:ascii="Times New Roman" w:hAnsi="Times New Roman"/>
          <w:color w:val="000000" w:themeColor="text1"/>
          <w:sz w:val="28"/>
          <w:szCs w:val="28"/>
        </w:rPr>
        <w:t xml:space="preserve">: </w:t>
      </w:r>
      <w:hyperlink r:id="rId39">
        <w:r>
          <w:rPr>
            <w:rStyle w:val="InternetLink"/>
            <w:rFonts w:cs="Times New Roman" w:ascii="Times New Roman" w:hAnsi="Times New Roman"/>
            <w:color w:val="000000" w:themeColor="text1"/>
            <w:sz w:val="28"/>
            <w:szCs w:val="28"/>
          </w:rPr>
          <w:t>https://github.com/Project-OSRM/osrm-backend/wiki/Building-OSRM</w:t>
        </w:r>
      </w:hyperlink>
      <w:r>
        <w:rPr>
          <w:rFonts w:cs="Times New Roman" w:ascii="Times New Roman" w:hAnsi="Times New Roman"/>
          <w:color w:val="000000" w:themeColor="text1"/>
          <w:sz w:val="28"/>
          <w:szCs w:val="28"/>
        </w:rPr>
        <w:t>.</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Установка на ОС </w:t>
      </w:r>
      <w:r>
        <w:rPr>
          <w:rFonts w:cs="Times New Roman" w:ascii="Times New Roman" w:hAnsi="Times New Roman"/>
          <w:sz w:val="28"/>
          <w:szCs w:val="28"/>
          <w:lang w:val="en-US"/>
        </w:rPr>
        <w:t>Ubuntu</w:t>
      </w:r>
      <w:r>
        <w:rPr>
          <w:rFonts w:cs="Times New Roman" w:ascii="Times New Roman" w:hAnsi="Times New Roman"/>
          <w:sz w:val="28"/>
          <w:szCs w:val="28"/>
        </w:rPr>
        <w:t xml:space="preserve"> 14.04 выглядит так:</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1. Устанавливаем необходимое программное обеспечения для сборки:</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sudo apt-get install build-essential git cmake pkg-config libprotoc-dev \ libprotobuf8  protobuf-compiler libprotobuf-dev libosmpbf-dev libpng12-dev \</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libbz2-dev libstxxl-dev libstxxl-doc libstxxl1 libxml2-dev libzip-dev \</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libboost-all-dev lua5.1 liblua5.1-0-dev libluabind-dev libluajit-5.1-dev \</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libtbb-dev</w:t>
      </w:r>
      <w:r>
        <w:rPr>
          <w:rFonts w:cs="Times New Roman" w:ascii="Times New Roman" w:hAnsi="Times New Roman"/>
          <w:i/>
          <w:sz w:val="24"/>
          <w:szCs w:val="24"/>
          <w:lang w:val="en-US"/>
        </w:rPr>
        <w:t xml:space="preserve">  </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t xml:space="preserve">2. </w:t>
      </w:r>
      <w:r>
        <w:rPr>
          <w:rFonts w:cs="Times New Roman" w:ascii="Times New Roman" w:hAnsi="Times New Roman"/>
          <w:sz w:val="28"/>
          <w:szCs w:val="28"/>
        </w:rPr>
        <w:t>Устанавливаем</w:t>
      </w:r>
      <w:r>
        <w:rPr>
          <w:rFonts w:cs="Times New Roman" w:ascii="Times New Roman" w:hAnsi="Times New Roman"/>
          <w:sz w:val="28"/>
          <w:szCs w:val="28"/>
          <w:lang w:val="en-US"/>
        </w:rPr>
        <w:t xml:space="preserve"> Git:</w:t>
      </w:r>
    </w:p>
    <w:p>
      <w:pPr>
        <w:pStyle w:val="Normal"/>
        <w:spacing w:lineRule="auto" w:line="360"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sudo apt-get install git</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3. Загружаем исходники:</w:t>
      </w:r>
    </w:p>
    <w:p>
      <w:pPr>
        <w:pStyle w:val="Normal"/>
        <w:spacing w:lineRule="auto" w:line="360" w:before="0" w:after="0"/>
        <w:jc w:val="both"/>
        <w:rPr>
          <w:rFonts w:ascii="Times New Roman" w:hAnsi="Times New Roman" w:cs="Times New Roman"/>
          <w:i/>
          <w:i/>
          <w:sz w:val="28"/>
          <w:szCs w:val="28"/>
        </w:rPr>
      </w:pPr>
      <w:r>
        <w:rPr>
          <w:rFonts w:cs="Times New Roman" w:ascii="Times New Roman" w:hAnsi="Times New Roman"/>
          <w:sz w:val="28"/>
          <w:szCs w:val="28"/>
        </w:rPr>
        <w:tab/>
      </w:r>
      <w:r>
        <w:rPr>
          <w:rFonts w:cs="Times New Roman" w:ascii="Times New Roman" w:hAnsi="Times New Roman"/>
          <w:i/>
          <w:sz w:val="28"/>
          <w:szCs w:val="28"/>
          <w:lang w:val="en-US"/>
        </w:rPr>
        <w:t>git</w:t>
      </w:r>
      <w:r>
        <w:rPr>
          <w:rFonts w:cs="Times New Roman" w:ascii="Times New Roman" w:hAnsi="Times New Roman"/>
          <w:i/>
          <w:sz w:val="28"/>
          <w:szCs w:val="28"/>
        </w:rPr>
        <w:t xml:space="preserve"> </w:t>
      </w:r>
      <w:r>
        <w:rPr>
          <w:rFonts w:cs="Times New Roman" w:ascii="Times New Roman" w:hAnsi="Times New Roman"/>
          <w:i/>
          <w:sz w:val="28"/>
          <w:szCs w:val="28"/>
          <w:lang w:val="en-US"/>
        </w:rPr>
        <w:t>clone</w:t>
      </w:r>
      <w:r>
        <w:rPr>
          <w:rFonts w:cs="Times New Roman" w:ascii="Times New Roman" w:hAnsi="Times New Roman"/>
          <w:i/>
          <w:sz w:val="28"/>
          <w:szCs w:val="28"/>
        </w:rPr>
        <w:t xml:space="preserve"> </w:t>
      </w:r>
      <w:r>
        <w:rPr>
          <w:rFonts w:cs="Times New Roman" w:ascii="Times New Roman" w:hAnsi="Times New Roman"/>
          <w:i/>
          <w:sz w:val="28"/>
          <w:szCs w:val="28"/>
          <w:lang w:val="en-US"/>
        </w:rPr>
        <w:t>https</w:t>
      </w:r>
      <w:r>
        <w:rPr>
          <w:rFonts w:cs="Times New Roman" w:ascii="Times New Roman" w:hAnsi="Times New Roman"/>
          <w:i/>
          <w:sz w:val="28"/>
          <w:szCs w:val="28"/>
        </w:rPr>
        <w:t>://</w:t>
      </w:r>
      <w:r>
        <w:rPr>
          <w:rFonts w:cs="Times New Roman" w:ascii="Times New Roman" w:hAnsi="Times New Roman"/>
          <w:i/>
          <w:sz w:val="28"/>
          <w:szCs w:val="28"/>
          <w:lang w:val="en-US"/>
        </w:rPr>
        <w:t>github</w:t>
      </w:r>
      <w:r>
        <w:rPr>
          <w:rFonts w:cs="Times New Roman" w:ascii="Times New Roman" w:hAnsi="Times New Roman"/>
          <w:i/>
          <w:sz w:val="28"/>
          <w:szCs w:val="28"/>
        </w:rPr>
        <w:t>.</w:t>
      </w:r>
      <w:r>
        <w:rPr>
          <w:rFonts w:cs="Times New Roman" w:ascii="Times New Roman" w:hAnsi="Times New Roman"/>
          <w:i/>
          <w:sz w:val="28"/>
          <w:szCs w:val="28"/>
          <w:lang w:val="en-US"/>
        </w:rPr>
        <w:t>com</w:t>
      </w:r>
      <w:r>
        <w:rPr>
          <w:rFonts w:cs="Times New Roman" w:ascii="Times New Roman" w:hAnsi="Times New Roman"/>
          <w:i/>
          <w:sz w:val="28"/>
          <w:szCs w:val="28"/>
        </w:rPr>
        <w:t>/</w:t>
      </w:r>
      <w:r>
        <w:rPr>
          <w:rFonts w:cs="Times New Roman" w:ascii="Times New Roman" w:hAnsi="Times New Roman"/>
          <w:i/>
          <w:sz w:val="28"/>
          <w:szCs w:val="28"/>
          <w:lang w:val="en-US"/>
        </w:rPr>
        <w:t>DennisOSRM</w:t>
      </w:r>
      <w:r>
        <w:rPr>
          <w:rFonts w:cs="Times New Roman" w:ascii="Times New Roman" w:hAnsi="Times New Roman"/>
          <w:i/>
          <w:sz w:val="28"/>
          <w:szCs w:val="28"/>
        </w:rPr>
        <w:t>/</w:t>
      </w:r>
      <w:r>
        <w:rPr>
          <w:rFonts w:cs="Times New Roman" w:ascii="Times New Roman" w:hAnsi="Times New Roman"/>
          <w:i/>
          <w:sz w:val="28"/>
          <w:szCs w:val="28"/>
          <w:lang w:val="en-US"/>
        </w:rPr>
        <w:t>Project</w:t>
      </w:r>
      <w:r>
        <w:rPr>
          <w:rFonts w:cs="Times New Roman" w:ascii="Times New Roman" w:hAnsi="Times New Roman"/>
          <w:i/>
          <w:sz w:val="28"/>
          <w:szCs w:val="28"/>
        </w:rPr>
        <w:t>-</w:t>
      </w:r>
      <w:r>
        <w:rPr>
          <w:rFonts w:cs="Times New Roman" w:ascii="Times New Roman" w:hAnsi="Times New Roman"/>
          <w:i/>
          <w:sz w:val="28"/>
          <w:szCs w:val="28"/>
          <w:lang w:val="en-US"/>
        </w:rPr>
        <w:t>OSRM</w:t>
      </w:r>
      <w:r>
        <w:rPr>
          <w:rFonts w:cs="Times New Roman" w:ascii="Times New Roman" w:hAnsi="Times New Roman"/>
          <w:i/>
          <w:sz w:val="28"/>
          <w:szCs w:val="28"/>
        </w:rPr>
        <w:t>.</w:t>
      </w:r>
      <w:r>
        <w:rPr>
          <w:rFonts w:cs="Times New Roman" w:ascii="Times New Roman" w:hAnsi="Times New Roman"/>
          <w:i/>
          <w:sz w:val="28"/>
          <w:szCs w:val="28"/>
          <w:lang w:val="en-US"/>
        </w:rPr>
        <w:t>git</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4. Собираем проект:</w:t>
      </w:r>
    </w:p>
    <w:p>
      <w:pPr>
        <w:pStyle w:val="Normal"/>
        <w:spacing w:lineRule="auto" w:line="360" w:before="0" w:after="0"/>
        <w:ind w:left="708" w:hanging="0"/>
        <w:jc w:val="both"/>
        <w:rPr>
          <w:rFonts w:ascii="Times New Roman" w:hAnsi="Times New Roman" w:cs="Times New Roman"/>
          <w:i/>
          <w:i/>
          <w:sz w:val="28"/>
          <w:szCs w:val="28"/>
        </w:rPr>
      </w:pPr>
      <w:r>
        <w:rPr>
          <w:rFonts w:cs="Times New Roman" w:ascii="Times New Roman" w:hAnsi="Times New Roman"/>
          <w:i/>
          <w:sz w:val="28"/>
          <w:szCs w:val="28"/>
          <w:lang w:val="en-US"/>
        </w:rPr>
        <w:t>mkdir</w:t>
      </w:r>
      <w:r>
        <w:rPr>
          <w:rFonts w:cs="Times New Roman" w:ascii="Times New Roman" w:hAnsi="Times New Roman"/>
          <w:i/>
          <w:sz w:val="28"/>
          <w:szCs w:val="28"/>
        </w:rPr>
        <w:t xml:space="preserve"> –</w:t>
      </w:r>
      <w:r>
        <w:rPr>
          <w:rFonts w:cs="Times New Roman" w:ascii="Times New Roman" w:hAnsi="Times New Roman"/>
          <w:i/>
          <w:sz w:val="28"/>
          <w:szCs w:val="28"/>
          <w:lang w:val="en-US"/>
        </w:rPr>
        <w:t>p</w:t>
      </w:r>
      <w:r>
        <w:rPr>
          <w:rFonts w:cs="Times New Roman" w:ascii="Times New Roman" w:hAnsi="Times New Roman"/>
          <w:i/>
          <w:sz w:val="28"/>
          <w:szCs w:val="28"/>
        </w:rPr>
        <w:t xml:space="preserve"> </w:t>
      </w:r>
      <w:r>
        <w:rPr>
          <w:rFonts w:cs="Times New Roman" w:ascii="Times New Roman" w:hAnsi="Times New Roman"/>
          <w:i/>
          <w:sz w:val="28"/>
          <w:szCs w:val="28"/>
          <w:lang w:val="en-US"/>
        </w:rPr>
        <w:t>build</w:t>
      </w:r>
      <w:r>
        <w:rPr>
          <w:rFonts w:cs="Times New Roman" w:ascii="Times New Roman" w:hAnsi="Times New Roman"/>
          <w:i/>
          <w:sz w:val="28"/>
          <w:szCs w:val="28"/>
        </w:rPr>
        <w:t xml:space="preserve">  </w:t>
      </w:r>
    </w:p>
    <w:p>
      <w:pPr>
        <w:pStyle w:val="Normal"/>
        <w:spacing w:lineRule="auto" w:line="360" w:before="0" w:after="0"/>
        <w:ind w:left="708" w:hanging="0"/>
        <w:jc w:val="both"/>
        <w:rPr>
          <w:rFonts w:ascii="Times New Roman" w:hAnsi="Times New Roman" w:cs="Times New Roman"/>
          <w:i/>
          <w:i/>
          <w:sz w:val="28"/>
          <w:szCs w:val="28"/>
        </w:rPr>
      </w:pPr>
      <w:r>
        <w:rPr>
          <w:rFonts w:cs="Times New Roman" w:ascii="Times New Roman" w:hAnsi="Times New Roman"/>
          <w:i/>
          <w:sz w:val="28"/>
          <w:szCs w:val="28"/>
          <w:lang w:val="en-US"/>
        </w:rPr>
        <w:t>cd</w:t>
      </w:r>
      <w:r>
        <w:rPr>
          <w:rFonts w:cs="Times New Roman" w:ascii="Times New Roman" w:hAnsi="Times New Roman"/>
          <w:i/>
          <w:sz w:val="28"/>
          <w:szCs w:val="28"/>
        </w:rPr>
        <w:t xml:space="preserve"> </w:t>
      </w:r>
      <w:r>
        <w:rPr>
          <w:rFonts w:cs="Times New Roman" w:ascii="Times New Roman" w:hAnsi="Times New Roman"/>
          <w:i/>
          <w:sz w:val="28"/>
          <w:szCs w:val="28"/>
          <w:lang w:val="en-US"/>
        </w:rPr>
        <w:t>build</w:t>
      </w:r>
      <w:r>
        <w:rPr>
          <w:rFonts w:cs="Times New Roman" w:ascii="Times New Roman" w:hAnsi="Times New Roman"/>
          <w:i/>
          <w:sz w:val="28"/>
          <w:szCs w:val="28"/>
        </w:rPr>
        <w:t xml:space="preserve">  </w:t>
      </w:r>
    </w:p>
    <w:p>
      <w:pPr>
        <w:pStyle w:val="Normal"/>
        <w:spacing w:lineRule="auto" w:line="360" w:before="0" w:after="0"/>
        <w:ind w:left="708" w:hanging="0"/>
        <w:jc w:val="both"/>
        <w:rPr>
          <w:rFonts w:ascii="Times New Roman" w:hAnsi="Times New Roman" w:cs="Times New Roman"/>
          <w:i/>
          <w:i/>
          <w:sz w:val="28"/>
          <w:szCs w:val="28"/>
        </w:rPr>
      </w:pPr>
      <w:r>
        <w:rPr>
          <w:rFonts w:cs="Times New Roman" w:ascii="Times New Roman" w:hAnsi="Times New Roman"/>
          <w:i/>
          <w:sz w:val="28"/>
          <w:szCs w:val="28"/>
          <w:lang w:val="en-US"/>
        </w:rPr>
        <w:t>cmake</w:t>
      </w:r>
      <w:r>
        <w:rPr>
          <w:rFonts w:cs="Times New Roman" w:ascii="Times New Roman" w:hAnsi="Times New Roman"/>
          <w:i/>
          <w:sz w:val="28"/>
          <w:szCs w:val="28"/>
        </w:rPr>
        <w:t xml:space="preserve">  ../</w:t>
      </w:r>
      <w:r>
        <w:rPr>
          <w:rFonts w:cs="Times New Roman" w:ascii="Times New Roman" w:hAnsi="Times New Roman"/>
          <w:i/>
          <w:sz w:val="28"/>
          <w:szCs w:val="28"/>
          <w:lang w:val="en-US"/>
        </w:rPr>
        <w:t>Project</w:t>
      </w:r>
      <w:r>
        <w:rPr>
          <w:rFonts w:cs="Times New Roman" w:ascii="Times New Roman" w:hAnsi="Times New Roman"/>
          <w:i/>
          <w:sz w:val="28"/>
          <w:szCs w:val="28"/>
        </w:rPr>
        <w:t>-</w:t>
      </w:r>
      <w:r>
        <w:rPr>
          <w:rFonts w:cs="Times New Roman" w:ascii="Times New Roman" w:hAnsi="Times New Roman"/>
          <w:i/>
          <w:sz w:val="28"/>
          <w:szCs w:val="28"/>
          <w:lang w:val="en-US"/>
        </w:rPr>
        <w:t>OSRM</w:t>
      </w:r>
    </w:p>
    <w:p>
      <w:pPr>
        <w:pStyle w:val="Normal"/>
        <w:spacing w:lineRule="auto" w:line="360" w:before="0" w:after="0"/>
        <w:ind w:left="708" w:hanging="0"/>
        <w:jc w:val="both"/>
        <w:rPr>
          <w:rFonts w:ascii="Times New Roman" w:hAnsi="Times New Roman" w:cs="Times New Roman"/>
          <w:i/>
          <w:i/>
          <w:sz w:val="28"/>
          <w:szCs w:val="28"/>
        </w:rPr>
      </w:pPr>
      <w:r>
        <w:rPr>
          <w:rFonts w:cs="Times New Roman" w:ascii="Times New Roman" w:hAnsi="Times New Roman"/>
          <w:i/>
          <w:sz w:val="28"/>
          <w:szCs w:val="28"/>
          <w:lang w:val="en-US"/>
        </w:rPr>
        <w:t>make</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Предварительно нужно скачать карту региона, для которого вы хотите строить маршруты. Разработчики предлагают использовать сервис GeoFabrik(</w:t>
      </w:r>
      <w:r>
        <w:rPr>
          <w:rFonts w:cs="Times New Roman" w:ascii="Times New Roman" w:hAnsi="Times New Roman"/>
          <w:i/>
          <w:sz w:val="28"/>
          <w:szCs w:val="28"/>
        </w:rPr>
        <w:t>http://download.geofabrik.de</w:t>
      </w:r>
      <w:r>
        <w:rPr>
          <w:rFonts w:cs="Times New Roman" w:ascii="Times New Roman" w:hAnsi="Times New Roman"/>
          <w:sz w:val="28"/>
          <w:szCs w:val="28"/>
        </w:rPr>
        <w:t xml:space="preserve">). На котором можно скачать карты для основных материков  земли, отдельных стран и регионов в  формате  </w:t>
      </w:r>
      <w:r>
        <w:rPr>
          <w:rFonts w:cs="Times New Roman" w:ascii="Times New Roman" w:hAnsi="Times New Roman"/>
          <w:i/>
          <w:sz w:val="28"/>
          <w:szCs w:val="28"/>
          <w:lang w:val="en-US"/>
        </w:rPr>
        <w:t>osm</w:t>
      </w:r>
      <w:r>
        <w:rPr>
          <w:rFonts w:cs="Times New Roman" w:ascii="Times New Roman" w:hAnsi="Times New Roman"/>
          <w:i/>
          <w:sz w:val="28"/>
          <w:szCs w:val="28"/>
        </w:rPr>
        <w:t xml:space="preserve"> </w:t>
      </w:r>
      <w:r>
        <w:rPr>
          <w:rFonts w:cs="Times New Roman" w:ascii="Times New Roman" w:hAnsi="Times New Roman"/>
          <w:sz w:val="28"/>
          <w:szCs w:val="28"/>
        </w:rPr>
        <w:t xml:space="preserve">или </w:t>
      </w:r>
      <w:r>
        <w:rPr>
          <w:rFonts w:cs="Times New Roman" w:ascii="Times New Roman" w:hAnsi="Times New Roman"/>
          <w:i/>
          <w:sz w:val="28"/>
          <w:szCs w:val="28"/>
          <w:lang w:val="en-US"/>
        </w:rPr>
        <w:t>pbf</w:t>
      </w:r>
      <w:r>
        <w:rPr>
          <w:rFonts w:cs="Times New Roman" w:ascii="Times New Roman" w:hAnsi="Times New Roman"/>
          <w:sz w:val="28"/>
          <w:szCs w:val="28"/>
        </w:rPr>
        <w:t>.</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Формат </w:t>
      </w:r>
      <w:r>
        <w:rPr>
          <w:rFonts w:cs="Times New Roman" w:ascii="Times New Roman" w:hAnsi="Times New Roman"/>
          <w:sz w:val="28"/>
          <w:szCs w:val="28"/>
          <w:lang w:val="en-US"/>
        </w:rPr>
        <w:t>PBF</w:t>
      </w:r>
      <w:r>
        <w:rPr>
          <w:rFonts w:cs="Times New Roman" w:ascii="Times New Roman" w:hAnsi="Times New Roman"/>
          <w:sz w:val="28"/>
          <w:szCs w:val="28"/>
        </w:rPr>
        <w:t xml:space="preserve"> ("</w:t>
      </w:r>
      <w:r>
        <w:rPr>
          <w:rFonts w:cs="Times New Roman" w:ascii="Times New Roman" w:hAnsi="Times New Roman"/>
          <w:sz w:val="28"/>
          <w:szCs w:val="28"/>
          <w:lang w:val="en-US"/>
        </w:rPr>
        <w:t>Protocolbuffer</w:t>
      </w:r>
      <w:r>
        <w:rPr>
          <w:rFonts w:cs="Times New Roman" w:ascii="Times New Roman" w:hAnsi="Times New Roman"/>
          <w:sz w:val="28"/>
          <w:szCs w:val="28"/>
        </w:rPr>
        <w:t xml:space="preserve"> </w:t>
      </w:r>
      <w:r>
        <w:rPr>
          <w:rFonts w:cs="Times New Roman" w:ascii="Times New Roman" w:hAnsi="Times New Roman"/>
          <w:sz w:val="28"/>
          <w:szCs w:val="28"/>
          <w:lang w:val="en-US"/>
        </w:rPr>
        <w:t>Binary</w:t>
      </w:r>
      <w:r>
        <w:rPr>
          <w:rFonts w:cs="Times New Roman" w:ascii="Times New Roman" w:hAnsi="Times New Roman"/>
          <w:sz w:val="28"/>
          <w:szCs w:val="28"/>
        </w:rPr>
        <w:t xml:space="preserve"> </w:t>
      </w:r>
      <w:r>
        <w:rPr>
          <w:rFonts w:cs="Times New Roman" w:ascii="Times New Roman" w:hAnsi="Times New Roman"/>
          <w:sz w:val="28"/>
          <w:szCs w:val="28"/>
          <w:lang w:val="en-US"/>
        </w:rPr>
        <w:t>Format</w:t>
      </w:r>
      <w:r>
        <w:rPr>
          <w:rFonts w:cs="Times New Roman" w:ascii="Times New Roman" w:hAnsi="Times New Roman"/>
          <w:sz w:val="28"/>
          <w:szCs w:val="28"/>
        </w:rPr>
        <w:t xml:space="preserve">") предназначен в первую очередь для замены Формата </w:t>
      </w:r>
      <w:r>
        <w:rPr>
          <w:rFonts w:cs="Times New Roman" w:ascii="Times New Roman" w:hAnsi="Times New Roman"/>
          <w:sz w:val="28"/>
          <w:szCs w:val="28"/>
          <w:lang w:val="en-US"/>
        </w:rPr>
        <w:t>XML</w:t>
      </w:r>
      <w:r>
        <w:rPr>
          <w:rFonts w:cs="Times New Roman" w:ascii="Times New Roman" w:hAnsi="Times New Roman"/>
          <w:sz w:val="28"/>
          <w:szCs w:val="28"/>
        </w:rPr>
        <w:t xml:space="preserve">. Файл всей планеты в формате </w:t>
      </w:r>
      <w:r>
        <w:rPr>
          <w:rFonts w:cs="Times New Roman" w:ascii="Times New Roman" w:hAnsi="Times New Roman"/>
          <w:sz w:val="28"/>
          <w:szCs w:val="28"/>
          <w:lang w:val="en-US"/>
        </w:rPr>
        <w:t>PBF</w:t>
      </w:r>
      <w:r>
        <w:rPr>
          <w:rFonts w:cs="Times New Roman" w:ascii="Times New Roman" w:hAnsi="Times New Roman"/>
          <w:sz w:val="28"/>
          <w:szCs w:val="28"/>
        </w:rPr>
        <w:t xml:space="preserve"> примерно в два раза меньше по размеру чем </w:t>
      </w:r>
      <w:r>
        <w:rPr>
          <w:rFonts w:cs="Times New Roman" w:ascii="Times New Roman" w:hAnsi="Times New Roman"/>
          <w:sz w:val="28"/>
          <w:szCs w:val="28"/>
          <w:lang w:val="en-US"/>
        </w:rPr>
        <w:t>OSM</w:t>
      </w:r>
      <w:r>
        <w:rPr>
          <w:rFonts w:cs="Times New Roman" w:ascii="Times New Roman" w:hAnsi="Times New Roman"/>
          <w:sz w:val="28"/>
          <w:szCs w:val="28"/>
        </w:rPr>
        <w:t xml:space="preserve"> </w:t>
      </w:r>
      <w:r>
        <w:rPr>
          <w:rFonts w:cs="Times New Roman" w:ascii="Times New Roman" w:hAnsi="Times New Roman"/>
          <w:sz w:val="28"/>
          <w:szCs w:val="28"/>
          <w:lang w:val="en-US"/>
        </w:rPr>
        <w:t>XML</w:t>
      </w:r>
      <w:r>
        <w:rPr>
          <w:rFonts w:cs="Times New Roman" w:ascii="Times New Roman" w:hAnsi="Times New Roman"/>
          <w:sz w:val="28"/>
          <w:szCs w:val="28"/>
        </w:rPr>
        <w:t xml:space="preserve">, сжатый архиватором </w:t>
      </w:r>
      <w:r>
        <w:rPr>
          <w:rFonts w:cs="Times New Roman" w:ascii="Times New Roman" w:hAnsi="Times New Roman"/>
          <w:sz w:val="28"/>
          <w:szCs w:val="28"/>
          <w:lang w:val="en-US"/>
        </w:rPr>
        <w:t>gzip</w:t>
      </w:r>
      <w:r>
        <w:rPr>
          <w:rFonts w:cs="Times New Roman" w:ascii="Times New Roman" w:hAnsi="Times New Roman"/>
          <w:sz w:val="28"/>
          <w:szCs w:val="28"/>
        </w:rPr>
        <w:t xml:space="preserve"> и примерно на 30% меньше чем </w:t>
      </w:r>
      <w:r>
        <w:rPr>
          <w:rFonts w:cs="Times New Roman" w:ascii="Times New Roman" w:hAnsi="Times New Roman"/>
          <w:sz w:val="28"/>
          <w:szCs w:val="28"/>
          <w:lang w:val="en-US"/>
        </w:rPr>
        <w:t>OSM</w:t>
      </w:r>
      <w:r>
        <w:rPr>
          <w:rFonts w:cs="Times New Roman" w:ascii="Times New Roman" w:hAnsi="Times New Roman"/>
          <w:sz w:val="28"/>
          <w:szCs w:val="28"/>
        </w:rPr>
        <w:t xml:space="preserve"> </w:t>
      </w:r>
      <w:r>
        <w:rPr>
          <w:rFonts w:cs="Times New Roman" w:ascii="Times New Roman" w:hAnsi="Times New Roman"/>
          <w:sz w:val="28"/>
          <w:szCs w:val="28"/>
          <w:lang w:val="en-US"/>
        </w:rPr>
        <w:t>XML</w:t>
      </w:r>
      <w:r>
        <w:rPr>
          <w:rFonts w:cs="Times New Roman" w:ascii="Times New Roman" w:hAnsi="Times New Roman"/>
          <w:sz w:val="28"/>
          <w:szCs w:val="28"/>
        </w:rPr>
        <w:t xml:space="preserve">, сжатый архиватором </w:t>
      </w:r>
      <w:r>
        <w:rPr>
          <w:rFonts w:cs="Times New Roman" w:ascii="Times New Roman" w:hAnsi="Times New Roman"/>
          <w:sz w:val="28"/>
          <w:szCs w:val="28"/>
          <w:lang w:val="en-US"/>
        </w:rPr>
        <w:t>bzip</w:t>
      </w:r>
      <w:r>
        <w:rPr>
          <w:rFonts w:cs="Times New Roman" w:ascii="Times New Roman" w:hAnsi="Times New Roman"/>
          <w:sz w:val="28"/>
          <w:szCs w:val="28"/>
        </w:rPr>
        <w:t xml:space="preserve">2. По сравнению с </w:t>
      </w:r>
      <w:r>
        <w:rPr>
          <w:rFonts w:cs="Times New Roman" w:ascii="Times New Roman" w:hAnsi="Times New Roman"/>
          <w:sz w:val="28"/>
          <w:szCs w:val="28"/>
          <w:lang w:val="en-US"/>
        </w:rPr>
        <w:t>OSM</w:t>
      </w:r>
      <w:r>
        <w:rPr>
          <w:rFonts w:cs="Times New Roman" w:ascii="Times New Roman" w:hAnsi="Times New Roman"/>
          <w:sz w:val="28"/>
          <w:szCs w:val="28"/>
        </w:rPr>
        <w:t xml:space="preserve"> </w:t>
      </w:r>
      <w:r>
        <w:rPr>
          <w:rFonts w:cs="Times New Roman" w:ascii="Times New Roman" w:hAnsi="Times New Roman"/>
          <w:sz w:val="28"/>
          <w:szCs w:val="28"/>
          <w:lang w:val="en-US"/>
        </w:rPr>
        <w:t>XML</w:t>
      </w:r>
      <w:r>
        <w:rPr>
          <w:rFonts w:cs="Times New Roman" w:ascii="Times New Roman" w:hAnsi="Times New Roman"/>
          <w:sz w:val="28"/>
          <w:szCs w:val="28"/>
        </w:rPr>
        <w:t xml:space="preserve">, сжатый </w:t>
      </w:r>
      <w:r>
        <w:rPr>
          <w:rFonts w:cs="Times New Roman" w:ascii="Times New Roman" w:hAnsi="Times New Roman"/>
          <w:sz w:val="28"/>
          <w:szCs w:val="28"/>
          <w:lang w:val="en-US"/>
        </w:rPr>
        <w:t>gzip</w:t>
      </w:r>
      <w:r>
        <w:rPr>
          <w:rFonts w:cs="Times New Roman" w:ascii="Times New Roman" w:hAnsi="Times New Roman"/>
          <w:sz w:val="28"/>
          <w:szCs w:val="28"/>
        </w:rPr>
        <w:t xml:space="preserve">, запись файла формата </w:t>
      </w:r>
      <w:r>
        <w:rPr>
          <w:rFonts w:cs="Times New Roman" w:ascii="Times New Roman" w:hAnsi="Times New Roman"/>
          <w:sz w:val="28"/>
          <w:szCs w:val="28"/>
          <w:lang w:val="en-US"/>
        </w:rPr>
        <w:t>PBF</w:t>
      </w:r>
      <w:r>
        <w:rPr>
          <w:rFonts w:cs="Times New Roman" w:ascii="Times New Roman" w:hAnsi="Times New Roman"/>
          <w:sz w:val="28"/>
          <w:szCs w:val="28"/>
        </w:rPr>
        <w:t xml:space="preserve"> происходит примерно в 5 раз быстрее, а чтение в 6 раз быстрее. Формат </w:t>
      </w:r>
      <w:r>
        <w:rPr>
          <w:rFonts w:cs="Times New Roman" w:ascii="Times New Roman" w:hAnsi="Times New Roman"/>
          <w:sz w:val="28"/>
          <w:szCs w:val="28"/>
          <w:lang w:val="en-US"/>
        </w:rPr>
        <w:t>PBF</w:t>
      </w:r>
      <w:r>
        <w:rPr>
          <w:rFonts w:cs="Times New Roman" w:ascii="Times New Roman" w:hAnsi="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файлу. Каждый блок файла декодируется независимо и содержит ~8</w:t>
      </w:r>
      <w:r>
        <w:rPr>
          <w:rFonts w:cs="Times New Roman" w:ascii="Times New Roman" w:hAnsi="Times New Roman"/>
          <w:sz w:val="28"/>
          <w:szCs w:val="28"/>
          <w:lang w:val="en-US"/>
        </w:rPr>
        <w:t>k</w:t>
      </w:r>
      <w:r>
        <w:rPr>
          <w:rFonts w:cs="Times New Roman" w:ascii="Times New Roman" w:hAnsi="Times New Roman"/>
          <w:sz w:val="28"/>
          <w:szCs w:val="28"/>
        </w:rPr>
        <w:t xml:space="preserve"> объектов </w:t>
      </w:r>
      <w:r>
        <w:rPr>
          <w:rFonts w:cs="Times New Roman" w:ascii="Times New Roman" w:hAnsi="Times New Roman"/>
          <w:sz w:val="28"/>
          <w:szCs w:val="28"/>
          <w:lang w:val="en-US"/>
        </w:rPr>
        <w:t>OSM</w:t>
      </w:r>
      <w:r>
        <w:rPr>
          <w:rFonts w:cs="Times New Roman" w:ascii="Times New Roman" w:hAnsi="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Pr>
          <w:rFonts w:cs="Times New Roman" w:ascii="Times New Roman" w:hAnsi="Times New Roman"/>
          <w:sz w:val="28"/>
          <w:szCs w:val="28"/>
          <w:lang w:val="en-US"/>
        </w:rPr>
        <w:t>RU</w:t>
      </w:r>
      <w:r>
        <w:rPr>
          <w:rFonts w:cs="Times New Roman" w:ascii="Times New Roman" w:hAnsi="Times New Roman"/>
          <w:sz w:val="28"/>
          <w:szCs w:val="28"/>
        </w:rPr>
        <w:t>:</w:t>
      </w:r>
      <w:r>
        <w:rPr>
          <w:rFonts w:cs="Times New Roman" w:ascii="Times New Roman" w:hAnsi="Times New Roman"/>
          <w:sz w:val="28"/>
          <w:szCs w:val="28"/>
          <w:lang w:val="en-US"/>
        </w:rPr>
        <w:t>Osmosis</w:t>
      </w:r>
      <w:r>
        <w:rPr>
          <w:rFonts w:cs="Times New Roman" w:ascii="Times New Roman" w:hAnsi="Times New Roman"/>
          <w:sz w:val="28"/>
          <w:szCs w:val="28"/>
        </w:rPr>
        <w:t xml:space="preserve">) сохраняет порядок элементов </w:t>
      </w:r>
      <w:r>
        <w:rPr>
          <w:rFonts w:cs="Times New Roman" w:ascii="Times New Roman" w:hAnsi="Times New Roman"/>
          <w:sz w:val="28"/>
          <w:szCs w:val="28"/>
          <w:lang w:val="en-US"/>
        </w:rPr>
        <w:t>OSM</w:t>
      </w:r>
      <w:r>
        <w:rPr>
          <w:rFonts w:cs="Times New Roman" w:ascii="Times New Roman" w:hAnsi="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Pr>
          <w:rFonts w:cs="Times New Roman" w:ascii="Times New Roman" w:hAnsi="Times New Roman"/>
          <w:sz w:val="28"/>
          <w:szCs w:val="28"/>
          <w:lang w:val="en-US"/>
        </w:rPr>
        <w:t>OSM</w:t>
      </w:r>
      <w:r>
        <w:rPr>
          <w:rFonts w:cs="Times New Roman" w:ascii="Times New Roman" w:hAnsi="Times New Roman"/>
          <w:sz w:val="28"/>
          <w:szCs w:val="28"/>
        </w:rPr>
        <w:t>.[17]</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Скачиваем файл с данными:</w:t>
      </w:r>
    </w:p>
    <w:p>
      <w:pPr>
        <w:pStyle w:val="Normal"/>
        <w:spacing w:lineRule="auto" w:line="360"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wget http://download.geofabric.de/asia/map.osm.pbf</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pPr>
        <w:pStyle w:val="Normal"/>
        <w:spacing w:lineRule="auto" w:line="360"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ln -s ../profiles/bicycle.lua profile.lua</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US"/>
        </w:rPr>
        <w:t xml:space="preserve"> </w:t>
      </w:r>
      <w:r>
        <w:rPr>
          <w:rFonts w:cs="Times New Roman" w:ascii="Times New Roman" w:hAnsi="Times New Roman"/>
          <w:sz w:val="28"/>
          <w:szCs w:val="28"/>
        </w:rPr>
        <w:t>В примере указан профиль для велосипедистов. Имеются профили и для автомобильного транспорта и для пешеходов.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Так же, может потребоваться указать ссылку на папку с дополнительными библиотеками</w:t>
      </w:r>
    </w:p>
    <w:p>
      <w:pPr>
        <w:pStyle w:val="Normal"/>
        <w:spacing w:lineRule="auto" w:line="360" w:before="0" w:after="0"/>
        <w:ind w:firstLine="708"/>
        <w:jc w:val="both"/>
        <w:rPr>
          <w:rFonts w:ascii="Times New Roman" w:hAnsi="Times New Roman" w:cs="Times New Roman"/>
          <w:i/>
          <w:i/>
          <w:sz w:val="28"/>
          <w:szCs w:val="28"/>
        </w:rPr>
      </w:pPr>
      <w:r>
        <w:rPr>
          <w:rFonts w:cs="Times New Roman" w:ascii="Times New Roman" w:hAnsi="Times New Roman"/>
          <w:i/>
          <w:sz w:val="28"/>
          <w:szCs w:val="28"/>
        </w:rPr>
        <w:t>ln -s ../profiles/lib/</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После чего, нужно запустить саму утилиту.</w:t>
      </w:r>
    </w:p>
    <w:p>
      <w:pPr>
        <w:pStyle w:val="Normal"/>
        <w:spacing w:lineRule="auto" w:line="360" w:before="0" w:after="0"/>
        <w:ind w:firstLine="708"/>
        <w:jc w:val="both"/>
        <w:rPr>
          <w:rFonts w:ascii="Times New Roman" w:hAnsi="Times New Roman" w:cs="Times New Roman"/>
          <w:i/>
          <w:i/>
          <w:sz w:val="28"/>
          <w:szCs w:val="28"/>
        </w:rPr>
      </w:pPr>
      <w:r>
        <w:rPr>
          <w:rFonts w:cs="Times New Roman" w:ascii="Times New Roman" w:hAnsi="Times New Roman"/>
          <w:i/>
          <w:sz w:val="28"/>
          <w:szCs w:val="28"/>
        </w:rPr>
        <w:t>./osrm-extract map.osm</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В результате работы утилиты получится файл с расширением osrm. Далее, необходимо воспользоваться еще одной утилитой из комплекта — osrm-prepare.</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Она создает несколько файлов: hsgr — иерархию маршрутов, для нахождения наиболее подходящих, nodes — граф маршрутов, и файлы с индексами. </w:t>
      </w:r>
    </w:p>
    <w:p>
      <w:pPr>
        <w:pStyle w:val="Normal"/>
        <w:spacing w:lineRule="auto" w:line="360" w:before="0" w:after="0"/>
        <w:ind w:firstLine="708"/>
        <w:jc w:val="both"/>
        <w:rPr>
          <w:rFonts w:ascii="Times New Roman" w:hAnsi="Times New Roman" w:cs="Times New Roman"/>
          <w:i/>
          <w:i/>
          <w:sz w:val="28"/>
          <w:szCs w:val="28"/>
        </w:rPr>
      </w:pPr>
      <w:r>
        <w:rPr>
          <w:rFonts w:cs="Times New Roman" w:ascii="Times New Roman" w:hAnsi="Times New Roman"/>
          <w:i/>
          <w:sz w:val="28"/>
          <w:szCs w:val="28"/>
        </w:rPr>
        <w:t>./osrm-prepare map.osrm</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Перед запуском, в директории с сервером, файл инициализации server.ini. В нем мы указываем какие файлы и откуда брать, и несколько параметров запуска.</w:t>
      </w:r>
    </w:p>
    <w:p>
      <w:pPr>
        <w:pStyle w:val="Normal"/>
        <w:spacing w:lineRule="auto" w:line="360" w:before="0" w:after="0"/>
        <w:ind w:left="708" w:hanging="0"/>
        <w:rPr>
          <w:rFonts w:ascii="Times New Roman" w:hAnsi="Times New Roman" w:cs="Times New Roman"/>
          <w:i/>
          <w:i/>
          <w:sz w:val="28"/>
          <w:szCs w:val="28"/>
          <w:lang w:val="en-US"/>
        </w:rPr>
      </w:pPr>
      <w:r>
        <w:rPr>
          <w:rFonts w:cs="Times New Roman" w:ascii="Times New Roman" w:hAnsi="Times New Roman"/>
          <w:i/>
          <w:sz w:val="28"/>
          <w:szCs w:val="28"/>
          <w:lang w:val="en-US"/>
        </w:rPr>
        <w:t>Threads = 4</w:t>
      </w:r>
    </w:p>
    <w:p>
      <w:pPr>
        <w:pStyle w:val="Normal"/>
        <w:spacing w:lineRule="auto" w:line="360" w:before="0" w:after="0"/>
        <w:ind w:left="708" w:hanging="0"/>
        <w:rPr>
          <w:rFonts w:ascii="Times New Roman" w:hAnsi="Times New Roman" w:cs="Times New Roman"/>
          <w:i/>
          <w:i/>
          <w:sz w:val="28"/>
          <w:szCs w:val="28"/>
          <w:lang w:val="en-US"/>
        </w:rPr>
      </w:pPr>
      <w:r>
        <w:rPr>
          <w:rFonts w:cs="Times New Roman" w:ascii="Times New Roman" w:hAnsi="Times New Roman"/>
          <w:i/>
          <w:sz w:val="28"/>
          <w:szCs w:val="28"/>
          <w:lang w:val="en-US"/>
        </w:rPr>
        <w:t>IP = 0.0.0.0</w:t>
      </w:r>
    </w:p>
    <w:p>
      <w:pPr>
        <w:pStyle w:val="Normal"/>
        <w:spacing w:lineRule="auto" w:line="360" w:before="0" w:after="0"/>
        <w:ind w:left="708" w:hanging="0"/>
        <w:rPr>
          <w:rFonts w:ascii="Times New Roman" w:hAnsi="Times New Roman" w:cs="Times New Roman"/>
          <w:i/>
          <w:i/>
          <w:sz w:val="28"/>
          <w:szCs w:val="28"/>
          <w:lang w:val="en-US"/>
        </w:rPr>
      </w:pPr>
      <w:r>
        <w:rPr>
          <w:rFonts w:cs="Times New Roman" w:ascii="Times New Roman" w:hAnsi="Times New Roman"/>
          <w:i/>
          <w:sz w:val="28"/>
          <w:szCs w:val="28"/>
          <w:lang w:val="en-US"/>
        </w:rPr>
        <w:t>Port = 5000</w:t>
      </w:r>
    </w:p>
    <w:p>
      <w:pPr>
        <w:pStyle w:val="Normal"/>
        <w:spacing w:lineRule="auto" w:line="360" w:before="0" w:after="0"/>
        <w:ind w:left="708" w:hanging="0"/>
        <w:rPr>
          <w:rFonts w:ascii="Times New Roman" w:hAnsi="Times New Roman" w:cs="Times New Roman"/>
          <w:i/>
          <w:i/>
          <w:sz w:val="28"/>
          <w:szCs w:val="28"/>
          <w:lang w:val="en-US"/>
        </w:rPr>
      </w:pPr>
      <w:r>
        <w:rPr>
          <w:rFonts w:cs="Times New Roman" w:ascii="Times New Roman" w:hAnsi="Times New Roman"/>
          <w:i/>
          <w:sz w:val="28"/>
          <w:szCs w:val="28"/>
          <w:lang w:val="en-US"/>
        </w:rPr>
        <w:t>hsgrData=./map.osrm.hsgr</w:t>
      </w:r>
    </w:p>
    <w:p>
      <w:pPr>
        <w:pStyle w:val="Normal"/>
        <w:spacing w:lineRule="auto" w:line="360" w:before="0" w:after="0"/>
        <w:ind w:left="708" w:hanging="0"/>
        <w:rPr>
          <w:rFonts w:ascii="Times New Roman" w:hAnsi="Times New Roman" w:cs="Times New Roman"/>
          <w:i/>
          <w:i/>
          <w:sz w:val="28"/>
          <w:szCs w:val="28"/>
          <w:lang w:val="en-US"/>
        </w:rPr>
      </w:pPr>
      <w:r>
        <w:rPr>
          <w:rFonts w:cs="Times New Roman" w:ascii="Times New Roman" w:hAnsi="Times New Roman"/>
          <w:i/>
          <w:sz w:val="28"/>
          <w:szCs w:val="28"/>
          <w:lang w:val="en-US"/>
        </w:rPr>
        <w:t>nodesData=./map.osrm.nodes</w:t>
      </w:r>
    </w:p>
    <w:p>
      <w:pPr>
        <w:pStyle w:val="Normal"/>
        <w:spacing w:lineRule="auto" w:line="360" w:before="0" w:after="0"/>
        <w:ind w:left="708" w:hanging="0"/>
        <w:rPr>
          <w:rFonts w:ascii="Times New Roman" w:hAnsi="Times New Roman" w:cs="Times New Roman"/>
          <w:i/>
          <w:i/>
          <w:sz w:val="28"/>
          <w:szCs w:val="28"/>
          <w:lang w:val="en-US"/>
        </w:rPr>
      </w:pPr>
      <w:r>
        <w:rPr>
          <w:rFonts w:cs="Times New Roman" w:ascii="Times New Roman" w:hAnsi="Times New Roman"/>
          <w:i/>
          <w:sz w:val="28"/>
          <w:szCs w:val="28"/>
          <w:lang w:val="en-US"/>
        </w:rPr>
        <w:t>edgesData=./map.osrm.edges</w:t>
      </w:r>
    </w:p>
    <w:p>
      <w:pPr>
        <w:pStyle w:val="Normal"/>
        <w:spacing w:lineRule="auto" w:line="360" w:before="0" w:after="0"/>
        <w:ind w:left="708" w:hanging="0"/>
        <w:rPr>
          <w:rFonts w:ascii="Times New Roman" w:hAnsi="Times New Roman" w:cs="Times New Roman"/>
          <w:i/>
          <w:i/>
          <w:sz w:val="28"/>
          <w:szCs w:val="28"/>
          <w:lang w:val="en-US"/>
        </w:rPr>
      </w:pPr>
      <w:r>
        <w:rPr>
          <w:rFonts w:cs="Times New Roman" w:ascii="Times New Roman" w:hAnsi="Times New Roman"/>
          <w:i/>
          <w:sz w:val="28"/>
          <w:szCs w:val="28"/>
          <w:lang w:val="en-US"/>
        </w:rPr>
        <w:t>ramIndex=./map.osrm.ramIndex</w:t>
      </w:r>
    </w:p>
    <w:p>
      <w:pPr>
        <w:pStyle w:val="Normal"/>
        <w:spacing w:lineRule="auto" w:line="360" w:before="0" w:after="0"/>
        <w:ind w:left="708" w:hanging="0"/>
        <w:rPr>
          <w:rFonts w:ascii="Times New Roman" w:hAnsi="Times New Roman" w:cs="Times New Roman"/>
          <w:i/>
          <w:i/>
          <w:sz w:val="28"/>
          <w:szCs w:val="28"/>
          <w:lang w:val="en-US"/>
        </w:rPr>
      </w:pPr>
      <w:r>
        <w:rPr>
          <w:rFonts w:cs="Times New Roman" w:ascii="Times New Roman" w:hAnsi="Times New Roman"/>
          <w:i/>
          <w:sz w:val="28"/>
          <w:szCs w:val="28"/>
          <w:lang w:val="en-US"/>
        </w:rPr>
        <w:t>fileIndex=./map.osrm.fileIndex</w:t>
      </w:r>
    </w:p>
    <w:p>
      <w:pPr>
        <w:pStyle w:val="Normal"/>
        <w:spacing w:lineRule="auto" w:line="360" w:before="0" w:after="0"/>
        <w:ind w:left="708" w:hanging="0"/>
        <w:rPr>
          <w:rFonts w:ascii="Times New Roman" w:hAnsi="Times New Roman" w:cs="Times New Roman"/>
          <w:i/>
          <w:i/>
          <w:sz w:val="28"/>
          <w:szCs w:val="28"/>
          <w:lang w:val="en-US"/>
        </w:rPr>
      </w:pPr>
      <w:r>
        <w:rPr>
          <w:rFonts w:cs="Times New Roman" w:ascii="Times New Roman" w:hAnsi="Times New Roman"/>
          <w:i/>
          <w:sz w:val="28"/>
          <w:szCs w:val="28"/>
          <w:lang w:val="en-US"/>
        </w:rPr>
        <w:t>namesData=./map.osrm.names</w:t>
      </w:r>
    </w:p>
    <w:p>
      <w:pPr>
        <w:pStyle w:val="Normal"/>
        <w:spacing w:lineRule="auto" w:line="360" w:before="0" w:after="0"/>
        <w:rPr>
          <w:rFonts w:ascii="Times New Roman" w:hAnsi="Times New Roman" w:cs="Times New Roman"/>
          <w:sz w:val="28"/>
          <w:szCs w:val="28"/>
          <w:lang w:val="en-US"/>
        </w:rPr>
      </w:pPr>
      <w:r>
        <w:rPr>
          <w:rFonts w:cs="Times New Roman" w:ascii="Times New Roman" w:hAnsi="Times New Roman"/>
          <w:sz w:val="28"/>
          <w:szCs w:val="28"/>
        </w:rPr>
        <w:t>Запуск</w:t>
      </w:r>
      <w:r>
        <w:rPr>
          <w:rFonts w:cs="Times New Roman" w:ascii="Times New Roman" w:hAnsi="Times New Roman"/>
          <w:sz w:val="28"/>
          <w:szCs w:val="28"/>
          <w:lang w:val="en-US"/>
        </w:rPr>
        <w:t xml:space="preserve"> </w:t>
      </w:r>
      <w:r>
        <w:rPr>
          <w:rFonts w:cs="Times New Roman" w:ascii="Times New Roman" w:hAnsi="Times New Roman"/>
          <w:sz w:val="28"/>
          <w:szCs w:val="28"/>
        </w:rPr>
        <w:t>сервера</w:t>
      </w:r>
      <w:r>
        <w:rPr>
          <w:rFonts w:cs="Times New Roman" w:ascii="Times New Roman" w:hAnsi="Times New Roman"/>
          <w:sz w:val="28"/>
          <w:szCs w:val="28"/>
          <w:lang w:val="en-US"/>
        </w:rPr>
        <w:t>:</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rPr>
        <w:t>./</w:t>
      </w:r>
      <w:r>
        <w:rPr>
          <w:rFonts w:cs="Times New Roman" w:ascii="Times New Roman" w:hAnsi="Times New Roman"/>
          <w:i/>
          <w:sz w:val="28"/>
          <w:szCs w:val="28"/>
          <w:lang w:val="en-US"/>
        </w:rPr>
        <w:t>osrm</w:t>
      </w:r>
      <w:r>
        <w:rPr>
          <w:rFonts w:cs="Times New Roman" w:ascii="Times New Roman" w:hAnsi="Times New Roman"/>
          <w:i/>
          <w:sz w:val="28"/>
          <w:szCs w:val="28"/>
        </w:rPr>
        <w:t>-</w:t>
      </w:r>
      <w:r>
        <w:rPr>
          <w:rFonts w:cs="Times New Roman" w:ascii="Times New Roman" w:hAnsi="Times New Roman"/>
          <w:i/>
          <w:sz w:val="28"/>
          <w:szCs w:val="28"/>
          <w:lang w:val="en-US"/>
        </w:rPr>
        <w:t>routed</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 xml:space="preserve">Файл </w:t>
      </w:r>
      <w:r>
        <w:rPr>
          <w:rFonts w:cs="Times New Roman" w:ascii="Times New Roman" w:hAnsi="Times New Roman"/>
          <w:i/>
          <w:sz w:val="28"/>
          <w:szCs w:val="28"/>
        </w:rPr>
        <w:t>server.ini</w:t>
      </w:r>
      <w:r>
        <w:rPr>
          <w:rFonts w:cs="Times New Roman" w:ascii="Times New Roman" w:hAnsi="Times New Roman"/>
          <w:sz w:val="28"/>
          <w:szCs w:val="28"/>
        </w:rPr>
        <w:t xml:space="preserve"> можно и не создавать, но тогда запускать сервер нужно командой:</w:t>
      </w:r>
    </w:p>
    <w:p>
      <w:pPr>
        <w:pStyle w:val="Normal"/>
        <w:spacing w:lineRule="auto" w:line="360" w:before="0" w:after="0"/>
        <w:rPr>
          <w:rFonts w:ascii="Times New Roman" w:hAnsi="Times New Roman" w:cs="Times New Roman"/>
          <w:i/>
          <w:i/>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b/>
      </w:r>
      <w:r>
        <w:rPr>
          <w:rFonts w:cs="Times New Roman" w:ascii="Times New Roman" w:hAnsi="Times New Roman"/>
          <w:i/>
          <w:sz w:val="28"/>
          <w:szCs w:val="28"/>
        </w:rPr>
        <w:t>./</w:t>
      </w:r>
      <w:r>
        <w:rPr>
          <w:rFonts w:cs="Times New Roman" w:ascii="Times New Roman" w:hAnsi="Times New Roman"/>
          <w:i/>
          <w:sz w:val="28"/>
          <w:szCs w:val="28"/>
          <w:lang w:val="en-US"/>
        </w:rPr>
        <w:t>osrm</w:t>
      </w:r>
      <w:r>
        <w:rPr>
          <w:rFonts w:cs="Times New Roman" w:ascii="Times New Roman" w:hAnsi="Times New Roman"/>
          <w:i/>
          <w:sz w:val="28"/>
          <w:szCs w:val="28"/>
        </w:rPr>
        <w:t>-</w:t>
      </w:r>
      <w:r>
        <w:rPr>
          <w:rFonts w:cs="Times New Roman" w:ascii="Times New Roman" w:hAnsi="Times New Roman"/>
          <w:i/>
          <w:sz w:val="28"/>
          <w:szCs w:val="28"/>
          <w:lang w:val="en-US"/>
        </w:rPr>
        <w:t>routed</w:t>
      </w:r>
      <w:r>
        <w:rPr>
          <w:rFonts w:cs="Times New Roman" w:ascii="Times New Roman" w:hAnsi="Times New Roman"/>
          <w:i/>
          <w:sz w:val="28"/>
          <w:szCs w:val="28"/>
        </w:rPr>
        <w:t xml:space="preserve"> </w:t>
      </w:r>
      <w:r>
        <w:rPr>
          <w:rFonts w:cs="Times New Roman" w:ascii="Times New Roman" w:hAnsi="Times New Roman"/>
          <w:i/>
          <w:sz w:val="28"/>
          <w:szCs w:val="28"/>
          <w:lang w:val="en-US"/>
        </w:rPr>
        <w:t>map</w:t>
      </w:r>
      <w:r>
        <w:rPr>
          <w:rFonts w:cs="Times New Roman" w:ascii="Times New Roman" w:hAnsi="Times New Roman"/>
          <w:i/>
          <w:sz w:val="28"/>
          <w:szCs w:val="28"/>
        </w:rPr>
        <w:t>.</w:t>
      </w:r>
      <w:r>
        <w:rPr>
          <w:rFonts w:cs="Times New Roman" w:ascii="Times New Roman" w:hAnsi="Times New Roman"/>
          <w:i/>
          <w:sz w:val="28"/>
          <w:szCs w:val="28"/>
          <w:lang w:val="en-US"/>
        </w:rPr>
        <w:t>osrm</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Запрос маршрутов</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Запрос маршрута между двумя точками, заданными координатами выглядит так:</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lang w:val="en-US"/>
        </w:rPr>
        <w:t>http</w:t>
      </w:r>
      <w:r>
        <w:rPr>
          <w:rFonts w:cs="Times New Roman" w:ascii="Times New Roman" w:hAnsi="Times New Roman"/>
          <w:i/>
          <w:sz w:val="28"/>
          <w:szCs w:val="28"/>
        </w:rPr>
        <w:t>://</w:t>
      </w:r>
      <w:r>
        <w:rPr>
          <w:rFonts w:cs="Times New Roman" w:ascii="Times New Roman" w:hAnsi="Times New Roman"/>
          <w:i/>
          <w:sz w:val="28"/>
          <w:szCs w:val="28"/>
          <w:lang w:val="en-US"/>
        </w:rPr>
        <w:t>server</w:t>
      </w:r>
      <w:r>
        <w:rPr>
          <w:rFonts w:cs="Times New Roman" w:ascii="Times New Roman" w:hAnsi="Times New Roman"/>
          <w:i/>
          <w:sz w:val="28"/>
          <w:szCs w:val="28"/>
        </w:rPr>
        <w:t>:5000/</w:t>
      </w:r>
      <w:r>
        <w:rPr>
          <w:rFonts w:cs="Times New Roman" w:ascii="Times New Roman" w:hAnsi="Times New Roman"/>
          <w:i/>
          <w:sz w:val="28"/>
          <w:szCs w:val="28"/>
          <w:lang w:val="en-US"/>
        </w:rPr>
        <w:t>viaroute</w:t>
      </w:r>
      <w:r>
        <w:rPr>
          <w:rFonts w:cs="Times New Roman" w:ascii="Times New Roman" w:hAnsi="Times New Roman"/>
          <w:i/>
          <w:sz w:val="28"/>
          <w:szCs w:val="28"/>
        </w:rPr>
        <w:t>?</w:t>
      </w:r>
      <w:r>
        <w:rPr>
          <w:rFonts w:cs="Times New Roman" w:ascii="Times New Roman" w:hAnsi="Times New Roman"/>
          <w:i/>
          <w:sz w:val="28"/>
          <w:szCs w:val="28"/>
          <w:lang w:val="en-US"/>
        </w:rPr>
        <w:t>loc</w:t>
      </w:r>
      <w:r>
        <w:rPr>
          <w:rFonts w:cs="Times New Roman" w:ascii="Times New Roman" w:hAnsi="Times New Roman"/>
          <w:i/>
          <w:sz w:val="28"/>
          <w:szCs w:val="28"/>
        </w:rPr>
        <w:t>=</w:t>
      </w:r>
      <w:r>
        <w:rPr>
          <w:rFonts w:cs="Times New Roman" w:ascii="Times New Roman" w:hAnsi="Times New Roman"/>
          <w:i/>
          <w:sz w:val="28"/>
          <w:szCs w:val="28"/>
          <w:lang w:val="en-US"/>
        </w:rPr>
        <w:t>lat</w:t>
      </w:r>
      <w:r>
        <w:rPr>
          <w:rFonts w:cs="Times New Roman" w:ascii="Times New Roman" w:hAnsi="Times New Roman"/>
          <w:i/>
          <w:sz w:val="28"/>
          <w:szCs w:val="28"/>
        </w:rPr>
        <w:t>1,</w:t>
      </w:r>
      <w:r>
        <w:rPr>
          <w:rFonts w:cs="Times New Roman" w:ascii="Times New Roman" w:hAnsi="Times New Roman"/>
          <w:i/>
          <w:sz w:val="28"/>
          <w:szCs w:val="28"/>
          <w:lang w:val="en-US"/>
        </w:rPr>
        <w:t>lon</w:t>
      </w:r>
      <w:r>
        <w:rPr>
          <w:rFonts w:cs="Times New Roman" w:ascii="Times New Roman" w:hAnsi="Times New Roman"/>
          <w:i/>
          <w:sz w:val="28"/>
          <w:szCs w:val="28"/>
        </w:rPr>
        <w:t>1&amp;</w:t>
      </w:r>
      <w:r>
        <w:rPr>
          <w:rFonts w:cs="Times New Roman" w:ascii="Times New Roman" w:hAnsi="Times New Roman"/>
          <w:i/>
          <w:sz w:val="28"/>
          <w:szCs w:val="28"/>
          <w:lang w:val="en-US"/>
        </w:rPr>
        <w:t>loc</w:t>
      </w:r>
      <w:r>
        <w:rPr>
          <w:rFonts w:cs="Times New Roman" w:ascii="Times New Roman" w:hAnsi="Times New Roman"/>
          <w:i/>
          <w:sz w:val="28"/>
          <w:szCs w:val="28"/>
        </w:rPr>
        <w:t>=</w:t>
      </w:r>
      <w:r>
        <w:rPr>
          <w:rFonts w:cs="Times New Roman" w:ascii="Times New Roman" w:hAnsi="Times New Roman"/>
          <w:i/>
          <w:sz w:val="28"/>
          <w:szCs w:val="28"/>
          <w:lang w:val="en-US"/>
        </w:rPr>
        <w:t>lat</w:t>
      </w:r>
      <w:r>
        <w:rPr>
          <w:rFonts w:cs="Times New Roman" w:ascii="Times New Roman" w:hAnsi="Times New Roman"/>
          <w:i/>
          <w:sz w:val="28"/>
          <w:szCs w:val="28"/>
        </w:rPr>
        <w:t>2,</w:t>
      </w:r>
      <w:r>
        <w:rPr>
          <w:rFonts w:cs="Times New Roman" w:ascii="Times New Roman" w:hAnsi="Times New Roman"/>
          <w:i/>
          <w:sz w:val="28"/>
          <w:szCs w:val="28"/>
          <w:lang w:val="en-US"/>
        </w:rPr>
        <w:t>lon</w:t>
      </w:r>
      <w:r>
        <w:rPr>
          <w:rFonts w:cs="Times New Roman" w:ascii="Times New Roman" w:hAnsi="Times New Roman"/>
          <w:i/>
          <w:sz w:val="28"/>
          <w:szCs w:val="28"/>
        </w:rPr>
        <w:t>2</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Для получения маршрута, проходящего через заданные точки (текущее ограничение максимум  25 точек) нужно сделать такой запрос:</w:t>
      </w:r>
    </w:p>
    <w:p>
      <w:pPr>
        <w:pStyle w:val="Normal"/>
        <w:spacing w:lineRule="auto" w:line="360" w:before="0" w:after="0"/>
        <w:ind w:left="708" w:hanging="0"/>
        <w:jc w:val="both"/>
        <w:rPr>
          <w:rFonts w:ascii="Times New Roman" w:hAnsi="Times New Roman" w:cs="Times New Roman"/>
          <w:i/>
          <w:i/>
          <w:sz w:val="28"/>
          <w:szCs w:val="28"/>
        </w:rPr>
      </w:pPr>
      <w:r>
        <w:rPr>
          <w:rFonts w:cs="Times New Roman" w:ascii="Times New Roman" w:hAnsi="Times New Roman"/>
          <w:i/>
          <w:sz w:val="28"/>
          <w:szCs w:val="28"/>
          <w:lang w:val="en-US"/>
        </w:rPr>
        <w:t>http</w:t>
      </w:r>
      <w:r>
        <w:rPr>
          <w:rFonts w:cs="Times New Roman" w:ascii="Times New Roman" w:hAnsi="Times New Roman"/>
          <w:i/>
          <w:sz w:val="28"/>
          <w:szCs w:val="28"/>
        </w:rPr>
        <w:t>://</w:t>
      </w:r>
      <w:r>
        <w:rPr>
          <w:rFonts w:cs="Times New Roman" w:ascii="Times New Roman" w:hAnsi="Times New Roman"/>
          <w:i/>
          <w:sz w:val="28"/>
          <w:szCs w:val="28"/>
          <w:lang w:val="en-US"/>
        </w:rPr>
        <w:t>server</w:t>
      </w:r>
      <w:r>
        <w:rPr>
          <w:rFonts w:cs="Times New Roman" w:ascii="Times New Roman" w:hAnsi="Times New Roman"/>
          <w:i/>
          <w:sz w:val="28"/>
          <w:szCs w:val="28"/>
        </w:rPr>
        <w:t>:5000/</w:t>
      </w:r>
      <w:r>
        <w:rPr>
          <w:rFonts w:cs="Times New Roman" w:ascii="Times New Roman" w:hAnsi="Times New Roman"/>
          <w:i/>
          <w:sz w:val="28"/>
          <w:szCs w:val="28"/>
          <w:lang w:val="en-US"/>
        </w:rPr>
        <w:t>viaroute</w:t>
      </w:r>
      <w:r>
        <w:rPr>
          <w:rFonts w:cs="Times New Roman" w:ascii="Times New Roman" w:hAnsi="Times New Roman"/>
          <w:i/>
          <w:sz w:val="28"/>
          <w:szCs w:val="28"/>
        </w:rPr>
        <w:t>?</w:t>
      </w:r>
      <w:r>
        <w:rPr>
          <w:rFonts w:cs="Times New Roman" w:ascii="Times New Roman" w:hAnsi="Times New Roman"/>
          <w:i/>
          <w:sz w:val="28"/>
          <w:szCs w:val="28"/>
          <w:lang w:val="en-US"/>
        </w:rPr>
        <w:t>loc</w:t>
      </w:r>
      <w:r>
        <w:rPr>
          <w:rFonts w:cs="Times New Roman" w:ascii="Times New Roman" w:hAnsi="Times New Roman"/>
          <w:i/>
          <w:sz w:val="28"/>
          <w:szCs w:val="28"/>
        </w:rPr>
        <w:t>=</w:t>
      </w:r>
      <w:r>
        <w:rPr>
          <w:rFonts w:cs="Times New Roman" w:ascii="Times New Roman" w:hAnsi="Times New Roman"/>
          <w:i/>
          <w:sz w:val="28"/>
          <w:szCs w:val="28"/>
          <w:lang w:val="en-US"/>
        </w:rPr>
        <w:t>lat</w:t>
      </w:r>
      <w:r>
        <w:rPr>
          <w:rFonts w:cs="Times New Roman" w:ascii="Times New Roman" w:hAnsi="Times New Roman"/>
          <w:i/>
          <w:sz w:val="28"/>
          <w:szCs w:val="28"/>
        </w:rPr>
        <w:t>1,</w:t>
      </w:r>
      <w:r>
        <w:rPr>
          <w:rFonts w:cs="Times New Roman" w:ascii="Times New Roman" w:hAnsi="Times New Roman"/>
          <w:i/>
          <w:sz w:val="28"/>
          <w:szCs w:val="28"/>
          <w:lang w:val="en-US"/>
        </w:rPr>
        <w:t>lon</w:t>
      </w:r>
      <w:r>
        <w:rPr>
          <w:rFonts w:cs="Times New Roman" w:ascii="Times New Roman" w:hAnsi="Times New Roman"/>
          <w:i/>
          <w:sz w:val="28"/>
          <w:szCs w:val="28"/>
        </w:rPr>
        <w:t>1&amp;</w:t>
      </w:r>
      <w:r>
        <w:rPr>
          <w:rFonts w:cs="Times New Roman" w:ascii="Times New Roman" w:hAnsi="Times New Roman"/>
          <w:i/>
          <w:sz w:val="28"/>
          <w:szCs w:val="28"/>
          <w:lang w:val="en-US"/>
        </w:rPr>
        <w:t>loc</w:t>
      </w:r>
      <w:r>
        <w:rPr>
          <w:rFonts w:cs="Times New Roman" w:ascii="Times New Roman" w:hAnsi="Times New Roman"/>
          <w:i/>
          <w:sz w:val="28"/>
          <w:szCs w:val="28"/>
        </w:rPr>
        <w:t>=</w:t>
      </w:r>
      <w:r>
        <w:rPr>
          <w:rFonts w:cs="Times New Roman" w:ascii="Times New Roman" w:hAnsi="Times New Roman"/>
          <w:i/>
          <w:sz w:val="28"/>
          <w:szCs w:val="28"/>
          <w:lang w:val="en-US"/>
        </w:rPr>
        <w:t>lat</w:t>
      </w:r>
      <w:r>
        <w:rPr>
          <w:rFonts w:cs="Times New Roman" w:ascii="Times New Roman" w:hAnsi="Times New Roman"/>
          <w:i/>
          <w:sz w:val="28"/>
          <w:szCs w:val="28"/>
        </w:rPr>
        <w:t>2,</w:t>
      </w:r>
      <w:r>
        <w:rPr>
          <w:rFonts w:cs="Times New Roman" w:ascii="Times New Roman" w:hAnsi="Times New Roman"/>
          <w:i/>
          <w:sz w:val="28"/>
          <w:szCs w:val="28"/>
          <w:lang w:val="en-US"/>
        </w:rPr>
        <w:t>lon</w:t>
      </w:r>
      <w:r>
        <w:rPr>
          <w:rFonts w:cs="Times New Roman" w:ascii="Times New Roman" w:hAnsi="Times New Roman"/>
          <w:i/>
          <w:sz w:val="28"/>
          <w:szCs w:val="28"/>
        </w:rPr>
        <w:t>2&amp;</w:t>
      </w:r>
      <w:r>
        <w:rPr>
          <w:rFonts w:cs="Times New Roman" w:ascii="Times New Roman" w:hAnsi="Times New Roman"/>
          <w:i/>
          <w:sz w:val="28"/>
          <w:szCs w:val="28"/>
          <w:lang w:val="en-US"/>
        </w:rPr>
        <w:t>loc</w:t>
      </w:r>
      <w:r>
        <w:rPr>
          <w:rFonts w:cs="Times New Roman" w:ascii="Times New Roman" w:hAnsi="Times New Roman"/>
          <w:i/>
          <w:sz w:val="28"/>
          <w:szCs w:val="28"/>
        </w:rPr>
        <w:t>=</w:t>
      </w:r>
      <w:r>
        <w:rPr>
          <w:rFonts w:cs="Times New Roman" w:ascii="Times New Roman" w:hAnsi="Times New Roman"/>
          <w:i/>
          <w:sz w:val="28"/>
          <w:szCs w:val="28"/>
          <w:lang w:val="en-US"/>
        </w:rPr>
        <w:t>lat</w:t>
      </w:r>
      <w:r>
        <w:rPr>
          <w:rFonts w:cs="Times New Roman" w:ascii="Times New Roman" w:hAnsi="Times New Roman"/>
          <w:i/>
          <w:sz w:val="28"/>
          <w:szCs w:val="28"/>
        </w:rPr>
        <w:t>3,</w:t>
      </w:r>
      <w:r>
        <w:rPr>
          <w:rFonts w:cs="Times New Roman" w:ascii="Times New Roman" w:hAnsi="Times New Roman"/>
          <w:i/>
          <w:sz w:val="28"/>
          <w:szCs w:val="28"/>
          <w:lang w:val="en-US"/>
        </w:rPr>
        <w:t>lon</w:t>
      </w:r>
      <w:r>
        <w:rPr>
          <w:rFonts w:cs="Times New Roman" w:ascii="Times New Roman" w:hAnsi="Times New Roman"/>
          <w:i/>
          <w:sz w:val="28"/>
          <w:szCs w:val="28"/>
        </w:rPr>
        <w:t>3&amp;</w:t>
      </w:r>
      <w:r>
        <w:rPr>
          <w:rFonts w:cs="Times New Roman" w:ascii="Times New Roman" w:hAnsi="Times New Roman"/>
          <w:i/>
          <w:sz w:val="28"/>
          <w:szCs w:val="28"/>
          <w:lang w:val="en-US"/>
        </w:rPr>
        <w:t>loc</w:t>
      </w:r>
      <w:r>
        <w:rPr>
          <w:rFonts w:cs="Times New Roman" w:ascii="Times New Roman" w:hAnsi="Times New Roman"/>
          <w:i/>
          <w:sz w:val="28"/>
          <w:szCs w:val="28"/>
        </w:rPr>
        <w:t>=</w:t>
      </w:r>
      <w:r>
        <w:rPr>
          <w:rFonts w:cs="Times New Roman" w:ascii="Times New Roman" w:hAnsi="Times New Roman"/>
          <w:i/>
          <w:sz w:val="28"/>
          <w:szCs w:val="28"/>
          <w:lang w:val="en-US"/>
        </w:rPr>
        <w:t>lat</w:t>
      </w:r>
      <w:r>
        <w:rPr>
          <w:rFonts w:cs="Times New Roman" w:ascii="Times New Roman" w:hAnsi="Times New Roman"/>
          <w:i/>
          <w:sz w:val="28"/>
          <w:szCs w:val="28"/>
        </w:rPr>
        <w:t>4,</w:t>
      </w:r>
      <w:r>
        <w:rPr>
          <w:rFonts w:cs="Times New Roman" w:ascii="Times New Roman" w:hAnsi="Times New Roman"/>
          <w:i/>
          <w:sz w:val="28"/>
          <w:szCs w:val="28"/>
          <w:lang w:val="en-US"/>
        </w:rPr>
        <w:t>lon</w:t>
      </w:r>
      <w:r>
        <w:rPr>
          <w:rFonts w:cs="Times New Roman" w:ascii="Times New Roman" w:hAnsi="Times New Roman"/>
          <w:i/>
          <w:sz w:val="28"/>
          <w:szCs w:val="28"/>
        </w:rPr>
        <w:t>4&amp;...&amp;</w:t>
      </w:r>
      <w:r>
        <w:rPr>
          <w:rFonts w:cs="Times New Roman" w:ascii="Times New Roman" w:hAnsi="Times New Roman"/>
          <w:i/>
          <w:sz w:val="28"/>
          <w:szCs w:val="28"/>
          <w:lang w:val="en-US"/>
        </w:rPr>
        <w:t>latX</w:t>
      </w:r>
      <w:r>
        <w:rPr>
          <w:rFonts w:cs="Times New Roman" w:ascii="Times New Roman" w:hAnsi="Times New Roman"/>
          <w:i/>
          <w:sz w:val="28"/>
          <w:szCs w:val="28"/>
        </w:rPr>
        <w:t>,</w:t>
      </w:r>
      <w:r>
        <w:rPr>
          <w:rFonts w:cs="Times New Roman" w:ascii="Times New Roman" w:hAnsi="Times New Roman"/>
          <w:i/>
          <w:sz w:val="28"/>
          <w:szCs w:val="28"/>
          <w:lang w:val="en-US"/>
        </w:rPr>
        <w:t>lonX</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Ответ сервер возвращает в JSON формате. Координаты точек маршрута закодированы в текстовой строке, в параметре </w:t>
      </w:r>
      <w:r>
        <w:rPr>
          <w:rFonts w:cs="Times New Roman" w:ascii="Times New Roman" w:hAnsi="Times New Roman"/>
          <w:i/>
          <w:sz w:val="28"/>
          <w:szCs w:val="28"/>
        </w:rPr>
        <w:t>route_</w:t>
      </w:r>
      <w:r>
        <w:rPr>
          <w:rFonts w:cs="Times New Roman" w:ascii="Times New Roman" w:hAnsi="Times New Roman"/>
          <w:i/>
          <w:sz w:val="28"/>
          <w:szCs w:val="28"/>
          <w:lang w:val="en-US"/>
        </w:rPr>
        <w:t>geometry</w:t>
      </w:r>
      <w:r>
        <w:rPr>
          <w:rFonts w:cs="Times New Roman" w:ascii="Times New Roman" w:hAnsi="Times New Roman"/>
          <w:sz w:val="28"/>
          <w:szCs w:val="28"/>
        </w:rPr>
        <w:t>.</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Для декодирования этой строки разработчики предоставляют модуль  на JavaScript - </w:t>
      </w:r>
      <w:r>
        <w:rPr>
          <w:rFonts w:cs="Times New Roman" w:ascii="Times New Roman" w:hAnsi="Times New Roman"/>
          <w:i/>
          <w:sz w:val="28"/>
          <w:szCs w:val="28"/>
        </w:rPr>
        <w:t>OSRM.RoutingGeometry.js</w:t>
      </w:r>
      <w:r>
        <w:rPr>
          <w:rFonts w:cs="Times New Roman" w:ascii="Times New Roman" w:hAnsi="Times New Roman"/>
          <w:sz w:val="28"/>
          <w:szCs w:val="28"/>
        </w:rPr>
        <w:t>, с помощью которого можно получить маршрут в виде массива точек.</w:t>
      </w:r>
    </w:p>
    <w:p>
      <w:pPr>
        <w:pStyle w:val="Normal"/>
        <w:spacing w:lineRule="auto" w:line="360" w:before="0" w:after="0"/>
        <w:jc w:val="both"/>
        <w:rPr/>
      </w:pPr>
      <w:r>
        <w:rPr>
          <w:rFonts w:cs="Times New Roman" w:ascii="Times New Roman" w:hAnsi="Times New Roman"/>
          <w:sz w:val="28"/>
          <w:szCs w:val="28"/>
        </w:rPr>
        <w:t>Доступно ве</w:t>
      </w:r>
      <w:ins w:id="2" w:author="alex-mint " w:date="2015-05-22T22:20:00Z">
        <w:r>
          <w:rPr>
            <w:rFonts w:cs="Times New Roman" w:ascii="Times New Roman" w:hAnsi="Times New Roman"/>
            <w:sz w:val="28"/>
            <w:szCs w:val="28"/>
          </w:rPr>
          <w:t>б</w:t>
        </w:r>
      </w:ins>
      <w:del w:id="3" w:author="alex-mint " w:date="2015-05-22T22:20:00Z">
        <w:r>
          <w:rPr>
            <w:rFonts w:cs="Times New Roman" w:ascii="Times New Roman" w:hAnsi="Times New Roman"/>
            <w:sz w:val="28"/>
            <w:szCs w:val="28"/>
          </w:rPr>
          <w:delText>р</w:delText>
        </w:r>
      </w:del>
      <w:r>
        <w:rPr>
          <w:rFonts w:cs="Times New Roman" w:ascii="Times New Roman" w:hAnsi="Times New Roman"/>
          <w:sz w:val="28"/>
          <w:szCs w:val="28"/>
        </w:rPr>
        <w:t xml:space="preserve">-приложение для отображения карты и маршрутов. Установка на ОС </w:t>
      </w:r>
      <w:r>
        <w:rPr>
          <w:rFonts w:cs="Times New Roman" w:ascii="Times New Roman" w:hAnsi="Times New Roman"/>
          <w:sz w:val="28"/>
          <w:szCs w:val="28"/>
          <w:lang w:val="en-US"/>
        </w:rPr>
        <w:t>Ubuntu</w:t>
      </w:r>
      <w:r>
        <w:rPr>
          <w:rFonts w:cs="Times New Roman" w:ascii="Times New Roman" w:hAnsi="Times New Roman"/>
          <w:sz w:val="28"/>
          <w:szCs w:val="28"/>
        </w:rPr>
        <w:t xml:space="preserve"> выглядит так:</w:t>
      </w:r>
    </w:p>
    <w:p>
      <w:pPr>
        <w:pStyle w:val="Normal"/>
        <w:spacing w:lineRule="auto" w:line="360" w:before="0" w:after="0"/>
        <w:ind w:left="708" w:hanging="0"/>
        <w:jc w:val="both"/>
        <w:rPr>
          <w:rFonts w:ascii="Times New Roman" w:hAnsi="Times New Roman" w:cs="Times New Roman"/>
          <w:i/>
          <w:i/>
          <w:color w:val="000000" w:themeColor="text1"/>
          <w:sz w:val="28"/>
          <w:szCs w:val="28"/>
          <w:lang w:val="en-US"/>
        </w:rPr>
      </w:pPr>
      <w:r>
        <w:rPr>
          <w:rFonts w:cs="Times New Roman" w:ascii="Times New Roman" w:hAnsi="Times New Roman"/>
          <w:i/>
          <w:color w:val="000000" w:themeColor="text1"/>
          <w:sz w:val="28"/>
          <w:szCs w:val="28"/>
          <w:lang w:val="en-US"/>
        </w:rPr>
        <w:t>cd /usr/local</w:t>
      </w:r>
    </w:p>
    <w:p>
      <w:pPr>
        <w:pStyle w:val="Normal"/>
        <w:spacing w:lineRule="auto" w:line="360" w:before="0" w:after="0"/>
        <w:ind w:left="708" w:hanging="0"/>
        <w:jc w:val="both"/>
        <w:rPr/>
      </w:pPr>
      <w:r>
        <w:rPr>
          <w:rFonts w:cs="Times New Roman" w:ascii="Times New Roman" w:hAnsi="Times New Roman"/>
          <w:i/>
          <w:color w:val="000000" w:themeColor="text1"/>
          <w:sz w:val="28"/>
          <w:szCs w:val="28"/>
          <w:lang w:val="en-US"/>
        </w:rPr>
        <w:t xml:space="preserve">git clone </w:t>
      </w:r>
      <w:hyperlink r:id="rId40">
        <w:r>
          <w:rPr>
            <w:rStyle w:val="InternetLink"/>
            <w:rFonts w:cs="Times New Roman" w:ascii="Times New Roman" w:hAnsi="Times New Roman"/>
            <w:i/>
            <w:color w:val="000000" w:themeColor="text1"/>
            <w:sz w:val="28"/>
            <w:szCs w:val="28"/>
            <w:lang w:val="en-US"/>
          </w:rPr>
          <w:t>https://github.com/DennisSchiefer/Project-OSRM-Web</w:t>
        </w:r>
      </w:hyperlink>
    </w:p>
    <w:p>
      <w:pPr>
        <w:pStyle w:val="Normal"/>
        <w:spacing w:lineRule="auto" w:line="360" w:before="0" w:after="0"/>
        <w:ind w:left="708" w:hanging="0"/>
        <w:jc w:val="both"/>
        <w:rPr>
          <w:rFonts w:ascii="Times New Roman" w:hAnsi="Times New Roman" w:cs="Times New Roman"/>
          <w:i/>
          <w:i/>
          <w:color w:val="000000" w:themeColor="text1"/>
          <w:sz w:val="28"/>
          <w:szCs w:val="28"/>
          <w:lang w:val="en-US"/>
        </w:rPr>
      </w:pPr>
      <w:r>
        <w:rPr>
          <w:rFonts w:cs="Times New Roman" w:ascii="Times New Roman" w:hAnsi="Times New Roman"/>
          <w:i/>
          <w:color w:val="000000" w:themeColor="text1"/>
          <w:sz w:val="28"/>
          <w:szCs w:val="28"/>
          <w:lang w:val="en-US"/>
        </w:rPr>
        <w:t>chmod 755 –R Project-OSRM-Web</w:t>
      </w:r>
    </w:p>
    <w:p>
      <w:pPr>
        <w:pStyle w:val="Normal"/>
        <w:spacing w:lineRule="auto" w:line="360" w:before="0" w:after="0"/>
        <w:ind w:left="708" w:hanging="0"/>
        <w:jc w:val="both"/>
        <w:rPr>
          <w:rFonts w:ascii="Times New Roman" w:hAnsi="Times New Roman" w:cs="Times New Roman"/>
          <w:i/>
          <w:i/>
          <w:color w:val="000000" w:themeColor="text1"/>
          <w:sz w:val="28"/>
          <w:szCs w:val="28"/>
          <w:lang w:val="en-US"/>
        </w:rPr>
      </w:pPr>
      <w:r>
        <w:rPr>
          <w:rFonts w:cs="Times New Roman" w:ascii="Times New Roman" w:hAnsi="Times New Roman"/>
          <w:i/>
          <w:color w:val="000000" w:themeColor="text1"/>
          <w:sz w:val="28"/>
          <w:szCs w:val="28"/>
          <w:lang w:val="en-US"/>
        </w:rPr>
        <w:t>cd /var/www/html</w:t>
      </w:r>
    </w:p>
    <w:p>
      <w:pPr>
        <w:pStyle w:val="Normal"/>
        <w:spacing w:lineRule="auto" w:line="360" w:before="0" w:after="0"/>
        <w:ind w:left="708" w:hanging="0"/>
        <w:jc w:val="both"/>
        <w:rPr>
          <w:rFonts w:ascii="Times New Roman" w:hAnsi="Times New Roman" w:cs="Times New Roman"/>
          <w:i/>
          <w:i/>
          <w:color w:val="000000" w:themeColor="text1"/>
          <w:sz w:val="28"/>
          <w:szCs w:val="28"/>
          <w:lang w:val="en-US"/>
        </w:rPr>
      </w:pPr>
      <w:r>
        <w:rPr>
          <w:rFonts w:cs="Times New Roman" w:ascii="Times New Roman" w:hAnsi="Times New Roman"/>
          <w:i/>
          <w:color w:val="000000" w:themeColor="text1"/>
          <w:sz w:val="28"/>
          <w:szCs w:val="28"/>
          <w:lang w:val="en-US"/>
        </w:rPr>
        <w:t>ln –s /usr/local/Project-OSRM-Web/WebContent osrm</w:t>
      </w:r>
    </w:p>
    <w:p>
      <w:pPr>
        <w:pStyle w:val="Normal"/>
        <w:spacing w:lineRule="auto" w:line="360" w:before="0" w:after="0"/>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before="0" w:after="0"/>
        <w:rPr/>
      </w:pPr>
      <w:r>
        <w:rPr>
          <w:rFonts w:cs="Times New Roman" w:ascii="Times New Roman" w:hAnsi="Times New Roman"/>
          <w:sz w:val="28"/>
          <w:szCs w:val="28"/>
        </w:rPr>
        <w:t xml:space="preserve">После чего приложение будет доступно по адресу(если установлен и запущен веб-сервер) </w:t>
      </w:r>
      <w:r>
        <w:rPr>
          <w:rFonts w:cs="Times New Roman" w:ascii="Times New Roman" w:hAnsi="Times New Roman"/>
          <w:color w:val="000000" w:themeColor="text1"/>
          <w:sz w:val="28"/>
          <w:szCs w:val="28"/>
          <w:lang w:val="en-US"/>
        </w:rPr>
        <w:t>http</w:t>
      </w:r>
      <w:r>
        <w:rPr>
          <w:rFonts w:cs="Times New Roman" w:ascii="Times New Roman" w:hAnsi="Times New Roman"/>
          <w:color w:val="000000" w:themeColor="text1"/>
          <w:sz w:val="28"/>
          <w:szCs w:val="28"/>
        </w:rPr>
        <w:t>://&lt;</w:t>
      </w:r>
      <w:r>
        <w:rPr>
          <w:rFonts w:cs="Times New Roman" w:ascii="Times New Roman" w:hAnsi="Times New Roman"/>
          <w:color w:val="000000" w:themeColor="text1"/>
          <w:sz w:val="28"/>
          <w:szCs w:val="28"/>
          <w:lang w:val="en-US"/>
        </w:rPr>
        <w:t>server</w:t>
      </w:r>
      <w:r>
        <w:rPr>
          <w:rFonts w:cs="Times New Roman" w:ascii="Times New Roman" w:hAnsi="Times New Roman"/>
          <w:color w:val="000000" w:themeColor="text1"/>
          <w:sz w:val="28"/>
          <w:szCs w:val="28"/>
        </w:rPr>
        <w:t>_</w:t>
      </w:r>
      <w:r>
        <w:rPr>
          <w:rFonts w:cs="Times New Roman" w:ascii="Times New Roman" w:hAnsi="Times New Roman"/>
          <w:color w:val="000000" w:themeColor="text1"/>
          <w:sz w:val="28"/>
          <w:szCs w:val="28"/>
          <w:lang w:val="en-US"/>
        </w:rPr>
        <w:t>name</w:t>
      </w:r>
      <w:r>
        <w:rPr>
          <w:rFonts w:cs="Times New Roman" w:ascii="Times New Roman" w:hAnsi="Times New Roman"/>
          <w:color w:val="000000" w:themeColor="text1"/>
          <w:sz w:val="28"/>
          <w:szCs w:val="28"/>
        </w:rPr>
        <w:t>&gt;/</w:t>
      </w:r>
      <w:r>
        <w:rPr>
          <w:rFonts w:cs="Times New Roman" w:ascii="Times New Roman" w:hAnsi="Times New Roman"/>
          <w:color w:val="000000" w:themeColor="text1"/>
          <w:sz w:val="28"/>
          <w:szCs w:val="28"/>
          <w:lang w:val="en-US"/>
        </w:rPr>
        <w:t>osrm</w:t>
      </w:r>
      <w:r>
        <w:rPr>
          <w:rFonts w:cs="Times New Roman" w:ascii="Times New Roman" w:hAnsi="Times New Roman"/>
          <w:color w:val="000000" w:themeColor="text1"/>
          <w:sz w:val="28"/>
          <w:szCs w:val="28"/>
        </w:rPr>
        <w:t>/</w:t>
      </w:r>
      <w:r>
        <w:rPr>
          <w:rFonts w:cs="Times New Roman" w:ascii="Times New Roman" w:hAnsi="Times New Roman"/>
          <w:color w:val="000000" w:themeColor="text1"/>
          <w:sz w:val="28"/>
          <w:szCs w:val="28"/>
          <w:lang w:val="en-US"/>
        </w:rPr>
        <w:t>main</w:t>
      </w:r>
      <w:r>
        <w:rPr>
          <w:rFonts w:cs="Times New Roman" w:ascii="Times New Roman" w:hAnsi="Times New Roman"/>
          <w:color w:val="000000" w:themeColor="text1"/>
          <w:sz w:val="28"/>
          <w:szCs w:val="28"/>
        </w:rPr>
        <w:t>.</w:t>
      </w:r>
      <w:r>
        <w:rPr>
          <w:rFonts w:cs="Times New Roman" w:ascii="Times New Roman" w:hAnsi="Times New Roman"/>
          <w:color w:val="000000" w:themeColor="text1"/>
          <w:sz w:val="28"/>
          <w:szCs w:val="28"/>
          <w:lang w:val="en-US"/>
        </w:rPr>
        <w:t>html</w:t>
      </w:r>
      <w:r>
        <w:rPr>
          <w:rFonts w:cs="Times New Roman" w:ascii="Times New Roman" w:hAnsi="Times New Roman"/>
          <w:color w:val="000000" w:themeColor="text1"/>
          <w:sz w:val="28"/>
          <w:szCs w:val="28"/>
        </w:rPr>
        <w:t>.</w:t>
      </w:r>
      <w:r>
        <w:rPr>
          <w:rFonts w:cs="Times New Roman" w:ascii="Times New Roman" w:hAnsi="Times New Roman"/>
          <w:sz w:val="28"/>
          <w:szCs w:val="28"/>
        </w:rPr>
        <w:t xml:space="preserve"> Мы увидим страницу аналогичную показанной на рис. 4.2.1.</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 xml:space="preserve">4.3. SpatiaLite — расширение SQLite  для пространственных </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 xml:space="preserve">данных </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Spatialite[21] это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w:t>
      </w:r>
      <w:ins w:id="4" w:author="alex-mint " w:date="2015-05-22T22:21:00Z">
        <w:r>
          <w:rPr>
            <w:rFonts w:cs="Times New Roman" w:ascii="Times New Roman" w:hAnsi="Times New Roman"/>
            <w:sz w:val="28"/>
            <w:szCs w:val="28"/>
          </w:rPr>
          <w:t xml:space="preserve"> </w:t>
        </w:r>
      </w:ins>
      <w:ins w:id="5" w:author="alex-mint " w:date="2015-05-22T22:21:00Z">
        <w:r>
          <w:rPr>
            <w:rFonts w:cs="Times New Roman" w:ascii="Times New Roman" w:hAnsi="Times New Roman"/>
            <w:sz w:val="28"/>
            <w:szCs w:val="28"/>
          </w:rPr>
          <w:t>ссылка на описание этого формата</w:t>
        </w:r>
      </w:ins>
      <w:r>
        <w:rPr>
          <w:rFonts w:cs="Times New Roman" w:ascii="Times New Roman" w:hAnsi="Times New Roman"/>
          <w:sz w:val="28"/>
          <w:szCs w:val="28"/>
        </w:rPr>
        <w:t>. Для установки достаточно скачать и установить оболочку и инструменты с сайта разработчика.( https://www.gaia-gis.it )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SpatiaLite, доступен для Linux и Windows, в виде библиотеки. В комплекте идут несколько важных утилит, включая GUI для манипулирования SpatiaLite. [22]</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US"/>
        </w:rPr>
        <w:t>Spatialite</w:t>
      </w:r>
      <w:r>
        <w:rPr>
          <w:rFonts w:cs="Times New Roman" w:ascii="Times New Roman" w:hAnsi="Times New Roman"/>
          <w:sz w:val="28"/>
          <w:szCs w:val="28"/>
        </w:rPr>
        <w:t xml:space="preserve"> включает в себя программу импорта дорожной сети в формате файла </w:t>
      </w:r>
      <w:r>
        <w:rPr>
          <w:rFonts w:cs="Times New Roman" w:ascii="Times New Roman" w:hAnsi="Times New Roman"/>
          <w:sz w:val="28"/>
          <w:szCs w:val="28"/>
          <w:lang w:val="en-US"/>
        </w:rPr>
        <w:t>OSM</w:t>
      </w:r>
      <w:r>
        <w:rPr>
          <w:rFonts w:cs="Times New Roman" w:ascii="Times New Roman" w:hAnsi="Times New Roman"/>
          <w:sz w:val="28"/>
          <w:szCs w:val="28"/>
        </w:rPr>
        <w:t>, после чего позволяет построить на базе имеющейся информации граф дорожной сети.</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После загрузки </w:t>
      </w:r>
      <w:r>
        <w:rPr>
          <w:rFonts w:cs="Times New Roman" w:ascii="Times New Roman" w:hAnsi="Times New Roman"/>
          <w:sz w:val="28"/>
          <w:szCs w:val="28"/>
          <w:lang w:val="en-US"/>
        </w:rPr>
        <w:t>OSM</w:t>
      </w:r>
      <w:r>
        <w:rPr>
          <w:rFonts w:cs="Times New Roman" w:ascii="Times New Roman" w:hAnsi="Times New Roman"/>
          <w:sz w:val="28"/>
          <w:szCs w:val="28"/>
        </w:rPr>
        <w:t>-файла с данными, необходимо в командной строке указать:</w:t>
      </w:r>
    </w:p>
    <w:p>
      <w:pPr>
        <w:pStyle w:val="Normal"/>
        <w:spacing w:lineRule="auto" w:line="360"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spatialite_osm_net -o map.osm -d map.sqlite -T roads -m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На выходе мы получим базу данных </w:t>
      </w:r>
      <w:r>
        <w:rPr>
          <w:rFonts w:cs="Times New Roman" w:ascii="Times New Roman" w:hAnsi="Times New Roman"/>
          <w:i/>
          <w:sz w:val="28"/>
          <w:szCs w:val="28"/>
          <w:lang w:val="en-US"/>
        </w:rPr>
        <w:t>map</w:t>
      </w:r>
      <w:r>
        <w:rPr>
          <w:rFonts w:cs="Times New Roman" w:ascii="Times New Roman" w:hAnsi="Times New Roman"/>
          <w:i/>
          <w:sz w:val="28"/>
          <w:szCs w:val="28"/>
        </w:rPr>
        <w:t>.</w:t>
      </w:r>
      <w:r>
        <w:rPr>
          <w:rFonts w:cs="Times New Roman" w:ascii="Times New Roman" w:hAnsi="Times New Roman"/>
          <w:i/>
          <w:sz w:val="28"/>
          <w:szCs w:val="28"/>
          <w:lang w:val="en-US"/>
        </w:rPr>
        <w:t>sqlite</w:t>
      </w:r>
      <w:r>
        <w:rPr>
          <w:rFonts w:cs="Times New Roman" w:ascii="Times New Roman" w:hAnsi="Times New Roman"/>
          <w:sz w:val="28"/>
          <w:szCs w:val="28"/>
        </w:rPr>
        <w:t xml:space="preserve"> с информацией, размещающейся в таблице </w:t>
      </w:r>
      <w:r>
        <w:rPr>
          <w:rFonts w:cs="Times New Roman" w:ascii="Times New Roman" w:hAnsi="Times New Roman"/>
          <w:sz w:val="28"/>
          <w:szCs w:val="28"/>
          <w:lang w:val="en-US"/>
        </w:rPr>
        <w:t>roads</w:t>
      </w:r>
      <w:r>
        <w:rPr>
          <w:rFonts w:cs="Times New Roman" w:ascii="Times New Roman" w:hAnsi="Times New Roman"/>
          <w:sz w:val="28"/>
          <w:szCs w:val="28"/>
        </w:rPr>
        <w:t>. (Рис. 4.3.1.)</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drawing>
          <wp:inline distT="0" distB="0" distL="0" distR="0">
            <wp:extent cx="5518785" cy="3771900"/>
            <wp:effectExtent l="0" t="0" r="0" b="0"/>
            <wp:docPr id="34"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5" descr=""/>
                    <pic:cNvPicPr>
                      <a:picLocks noChangeAspect="1" noChangeArrowheads="1"/>
                    </pic:cNvPicPr>
                  </pic:nvPicPr>
                  <pic:blipFill>
                    <a:blip r:embed="rId41"/>
                    <a:stretch>
                      <a:fillRect/>
                    </a:stretch>
                  </pic:blipFill>
                  <pic:spPr bwMode="auto">
                    <a:xfrm>
                      <a:off x="0" y="0"/>
                      <a:ext cx="5518785" cy="3771900"/>
                    </a:xfrm>
                    <a:prstGeom prst="rect">
                      <a:avLst/>
                    </a:prstGeom>
                    <a:noFill/>
                    <a:ln w="9525">
                      <a:noFill/>
                      <a:miter lim="800000"/>
                      <a:headEnd/>
                      <a:tailEnd/>
                    </a:ln>
                  </pic:spPr>
                </pic:pic>
              </a:graphicData>
            </a:graphic>
          </wp:inline>
        </w:drawing>
      </w:r>
      <w:r>
        <w:rPr>
          <w:rFonts w:cs="Times New Roman" w:ascii="Times New Roman" w:hAnsi="Times New Roman"/>
          <w:sz w:val="28"/>
          <w:szCs w:val="28"/>
        </w:rPr>
        <w:t xml:space="preserve"> </w:t>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 4.3.1.</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графа(Рис. 4.3.2.): </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drawing>
          <wp:inline distT="0" distB="0" distL="0" distR="0">
            <wp:extent cx="5448300" cy="4581525"/>
            <wp:effectExtent l="0" t="0" r="0" b="0"/>
            <wp:docPr id="35"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8" descr=""/>
                    <pic:cNvPicPr>
                      <a:picLocks noChangeAspect="1" noChangeArrowheads="1"/>
                    </pic:cNvPicPr>
                  </pic:nvPicPr>
                  <pic:blipFill>
                    <a:blip r:embed="rId42"/>
                    <a:stretch>
                      <a:fillRect/>
                    </a:stretch>
                  </pic:blipFill>
                  <pic:spPr bwMode="auto">
                    <a:xfrm>
                      <a:off x="0" y="0"/>
                      <a:ext cx="5448300" cy="4581525"/>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 4.3.2.</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После запуска построителя графа дорожной сети, в базе появится представление roads_net, (Рис. 4.4) 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pPr>
        <w:pStyle w:val="Normal"/>
        <w:spacing w:lineRule="auto" w:line="360" w:before="0" w:after="0"/>
        <w:ind w:firstLine="708"/>
        <w:jc w:val="both"/>
        <w:rPr>
          <w:rFonts w:ascii="Times New Roman" w:hAnsi="Times New Roman" w:cs="Times New Roman"/>
          <w:i/>
          <w:i/>
          <w:sz w:val="28"/>
          <w:szCs w:val="28"/>
        </w:rPr>
      </w:pPr>
      <w:r>
        <w:rPr>
          <w:rFonts w:cs="Times New Roman" w:ascii="Times New Roman" w:hAnsi="Times New Roman"/>
          <w:i/>
          <w:sz w:val="28"/>
          <w:szCs w:val="28"/>
          <w:lang w:val="en-US"/>
        </w:rPr>
        <w:t>UPDATE</w:t>
      </w:r>
      <w:r>
        <w:rPr>
          <w:rFonts w:cs="Times New Roman" w:ascii="Times New Roman" w:hAnsi="Times New Roman"/>
          <w:i/>
          <w:sz w:val="28"/>
          <w:szCs w:val="28"/>
        </w:rPr>
        <w:t xml:space="preserve"> </w:t>
      </w:r>
      <w:r>
        <w:rPr>
          <w:rFonts w:cs="Times New Roman" w:ascii="Times New Roman" w:hAnsi="Times New Roman"/>
          <w:i/>
          <w:sz w:val="28"/>
          <w:szCs w:val="28"/>
          <w:lang w:val="en-US"/>
        </w:rPr>
        <w:t>roads</w:t>
      </w:r>
      <w:r>
        <w:rPr>
          <w:rFonts w:cs="Times New Roman" w:ascii="Times New Roman" w:hAnsi="Times New Roman"/>
          <w:i/>
          <w:sz w:val="28"/>
          <w:szCs w:val="28"/>
        </w:rPr>
        <w:t>_</w:t>
      </w:r>
      <w:r>
        <w:rPr>
          <w:rFonts w:cs="Times New Roman" w:ascii="Times New Roman" w:hAnsi="Times New Roman"/>
          <w:i/>
          <w:sz w:val="28"/>
          <w:szCs w:val="28"/>
          <w:lang w:val="en-US"/>
        </w:rPr>
        <w:t>net</w:t>
      </w:r>
      <w:r>
        <w:rPr>
          <w:rFonts w:cs="Times New Roman" w:ascii="Times New Roman" w:hAnsi="Times New Roman"/>
          <w:i/>
          <w:sz w:val="28"/>
          <w:szCs w:val="28"/>
        </w:rPr>
        <w:t xml:space="preserve"> </w:t>
      </w:r>
      <w:r>
        <w:rPr>
          <w:rFonts w:cs="Times New Roman" w:ascii="Times New Roman" w:hAnsi="Times New Roman"/>
          <w:i/>
          <w:sz w:val="28"/>
          <w:szCs w:val="28"/>
          <w:lang w:val="en-US"/>
        </w:rPr>
        <w:t>SET</w:t>
      </w:r>
      <w:r>
        <w:rPr>
          <w:rFonts w:cs="Times New Roman" w:ascii="Times New Roman" w:hAnsi="Times New Roman"/>
          <w:i/>
          <w:sz w:val="28"/>
          <w:szCs w:val="28"/>
        </w:rPr>
        <w:t xml:space="preserve"> </w:t>
      </w:r>
      <w:r>
        <w:rPr>
          <w:rFonts w:cs="Times New Roman" w:ascii="Times New Roman" w:hAnsi="Times New Roman"/>
          <w:i/>
          <w:sz w:val="28"/>
          <w:szCs w:val="28"/>
          <w:lang w:val="en-US"/>
        </w:rPr>
        <w:t>algorithm</w:t>
      </w:r>
      <w:r>
        <w:rPr>
          <w:rFonts w:cs="Times New Roman" w:ascii="Times New Roman" w:hAnsi="Times New Roman"/>
          <w:i/>
          <w:sz w:val="28"/>
          <w:szCs w:val="28"/>
        </w:rPr>
        <w:t xml:space="preserve"> ='</w:t>
      </w:r>
      <w:r>
        <w:rPr>
          <w:rFonts w:cs="Times New Roman" w:ascii="Times New Roman" w:hAnsi="Times New Roman"/>
          <w:i/>
          <w:sz w:val="28"/>
          <w:szCs w:val="28"/>
          <w:lang w:val="en-US"/>
        </w:rPr>
        <w:t>Dijkstra</w:t>
      </w:r>
      <w:r>
        <w:rPr>
          <w:rFonts w:cs="Times New Roman" w:ascii="Times New Roman" w:hAnsi="Times New Roman"/>
          <w:i/>
          <w:sz w:val="28"/>
          <w:szCs w:val="28"/>
        </w:rPr>
        <w:t xml:space="preserve"> или </w:t>
      </w:r>
      <w:r>
        <w:rPr>
          <w:rFonts w:cs="Times New Roman" w:ascii="Times New Roman" w:hAnsi="Times New Roman"/>
          <w:i/>
          <w:sz w:val="28"/>
          <w:szCs w:val="28"/>
          <w:lang w:val="en-US"/>
        </w:rPr>
        <w:t>A</w:t>
      </w:r>
      <w:r>
        <w:rPr>
          <w:rFonts w:cs="Times New Roman" w:ascii="Times New Roman" w:hAnsi="Times New Roman"/>
          <w:i/>
          <w:sz w:val="28"/>
          <w:szCs w:val="28"/>
        </w:rPr>
        <w:t xml:space="preserve">*';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Простейший запрос выглядит следующим образом: </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SELECT * FROM roads_net WHERE NodeFrom=304524784 AND NodeTo=25896396;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Pr>
          <w:rFonts w:cs="Times New Roman" w:ascii="Times New Roman" w:hAnsi="Times New Roman"/>
          <w:sz w:val="28"/>
          <w:szCs w:val="28"/>
          <w:lang w:val="en-US"/>
        </w:rPr>
        <w:t>cost</w:t>
      </w:r>
      <w:r>
        <w:rPr>
          <w:rFonts w:cs="Times New Roman" w:ascii="Times New Roman" w:hAnsi="Times New Roman"/>
          <w:sz w:val="28"/>
          <w:szCs w:val="28"/>
        </w:rPr>
        <w:t xml:space="preserve"> содержит информацию о длине участков маршрута в метрах. </w:t>
      </w:r>
    </w:p>
    <w:p>
      <w:pPr>
        <w:pStyle w:val="Normal"/>
        <w:spacing w:lineRule="auto" w:line="360" w:before="0" w:after="0"/>
        <w:rPr>
          <w:rFonts w:ascii="Times New Roman" w:hAnsi="Times New Roman" w:cs="Times New Roman"/>
          <w:sz w:val="28"/>
          <w:szCs w:val="28"/>
        </w:rPr>
      </w:pPr>
      <w:r>
        <w:rPr/>
        <w:drawing>
          <wp:inline distT="0" distB="0" distL="0" distR="0">
            <wp:extent cx="6019800" cy="3384550"/>
            <wp:effectExtent l="0" t="0" r="0" b="0"/>
            <wp:docPr id="36"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2" descr=""/>
                    <pic:cNvPicPr>
                      <a:picLocks noChangeAspect="1" noChangeArrowheads="1"/>
                    </pic:cNvPicPr>
                  </pic:nvPicPr>
                  <pic:blipFill>
                    <a:blip r:embed="rId43"/>
                    <a:stretch>
                      <a:fillRect/>
                    </a:stretch>
                  </pic:blipFill>
                  <pic:spPr bwMode="auto">
                    <a:xfrm>
                      <a:off x="0" y="0"/>
                      <a:ext cx="6019800" cy="3384550"/>
                    </a:xfrm>
                    <a:prstGeom prst="rect">
                      <a:avLst/>
                    </a:prstGeom>
                    <a:noFill/>
                    <a:ln w="9525">
                      <a:noFill/>
                      <a:miter lim="800000"/>
                      <a:headEnd/>
                      <a:tailEnd/>
                    </a:ln>
                  </pic:spPr>
                </pic:pic>
              </a:graphicData>
            </a:graphic>
          </wp:inline>
        </w:drawing>
      </w:r>
      <w:r>
        <w:rPr>
          <w:rFonts w:cs="Times New Roman" w:ascii="Times New Roman" w:hAnsi="Times New Roman"/>
          <w:sz w:val="28"/>
          <w:szCs w:val="28"/>
        </w:rPr>
        <w:t xml:space="preserve"> </w:t>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 4.3.4.</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 xml:space="preserve">При создании базы с графом дорожной сети можно задавать дополнительные параметры в файле конфигурации, например: </w:t>
      </w:r>
    </w:p>
    <w:p>
      <w:pPr>
        <w:pStyle w:val="Normal"/>
        <w:spacing w:lineRule="auto" w:line="360" w:before="0" w:after="0"/>
        <w:rPr>
          <w:rFonts w:ascii="Times New Roman" w:hAnsi="Times New Roman" w:cs="Times New Roman"/>
          <w:i/>
          <w:i/>
          <w:sz w:val="28"/>
          <w:szCs w:val="28"/>
          <w:lang w:val="en-US"/>
        </w:rPr>
      </w:pPr>
      <w:r>
        <w:rPr>
          <w:rFonts w:cs="Times New Roman" w:ascii="Times New Roman" w:hAnsi="Times New Roman"/>
          <w:i/>
          <w:sz w:val="28"/>
          <w:szCs w:val="28"/>
          <w:lang w:val="en-US"/>
        </w:rPr>
        <w:t>spatialite_osm_net -o map.osm -d map.sqlite --roads -T roads -tf road_template.conf</w:t>
      </w:r>
    </w:p>
    <w:p>
      <w:pPr>
        <w:pStyle w:val="Normal"/>
        <w:spacing w:lineRule="auto" w:line="360" w:before="0" w:after="0"/>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 xml:space="preserve">Для построения графа дорожной сети можно использовать вместо графической утилиты утилиту командной строки </w:t>
      </w:r>
      <w:r>
        <w:rPr>
          <w:rFonts w:cs="Times New Roman" w:ascii="Times New Roman" w:hAnsi="Times New Roman"/>
          <w:i/>
          <w:sz w:val="28"/>
          <w:szCs w:val="28"/>
        </w:rPr>
        <w:t>spatialite_network</w:t>
      </w:r>
    </w:p>
    <w:p>
      <w:pPr>
        <w:pStyle w:val="Normal"/>
        <w:spacing w:lineRule="auto" w:line="360" w:before="0" w:after="0"/>
        <w:rPr>
          <w:rFonts w:ascii="Times New Roman" w:hAnsi="Times New Roman" w:cs="Times New Roman"/>
          <w:sz w:val="28"/>
          <w:szCs w:val="28"/>
          <w:lang w:val="en-US"/>
        </w:rPr>
      </w:pPr>
      <w:r>
        <w:rPr>
          <w:rFonts w:cs="Times New Roman" w:ascii="Times New Roman" w:hAnsi="Times New Roman"/>
          <w:sz w:val="28"/>
          <w:szCs w:val="28"/>
        </w:rPr>
        <w:t>примерно</w:t>
      </w:r>
      <w:r>
        <w:rPr>
          <w:rFonts w:cs="Times New Roman" w:ascii="Times New Roman" w:hAnsi="Times New Roman"/>
          <w:sz w:val="28"/>
          <w:szCs w:val="28"/>
          <w:lang w:val="en-US"/>
        </w:rPr>
        <w:t xml:space="preserve"> </w:t>
      </w:r>
      <w:r>
        <w:rPr>
          <w:rFonts w:cs="Times New Roman" w:ascii="Times New Roman" w:hAnsi="Times New Roman"/>
          <w:sz w:val="28"/>
          <w:szCs w:val="28"/>
        </w:rPr>
        <w:t>так</w:t>
      </w:r>
      <w:r>
        <w:rPr>
          <w:rFonts w:cs="Times New Roman" w:ascii="Times New Roman" w:hAnsi="Times New Roman"/>
          <w:sz w:val="28"/>
          <w:szCs w:val="28"/>
          <w:lang w:val="en-US"/>
        </w:rPr>
        <w:t>:</w:t>
      </w:r>
    </w:p>
    <w:p>
      <w:pPr>
        <w:pStyle w:val="Normal"/>
        <w:spacing w:lineRule="auto" w:line="360" w:before="0" w:after="0"/>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before="0" w:after="0"/>
        <w:rPr>
          <w:rFonts w:ascii="Times New Roman" w:hAnsi="Times New Roman" w:cs="Times New Roman"/>
          <w:i/>
          <w:i/>
          <w:sz w:val="28"/>
          <w:szCs w:val="28"/>
          <w:lang w:val="en-US"/>
        </w:rPr>
      </w:pPr>
      <w:r>
        <w:rPr>
          <w:rFonts w:cs="Times New Roman" w:ascii="Times New Roman" w:hAnsi="Times New Roman"/>
          <w:i/>
          <w:sz w:val="28"/>
          <w:szCs w:val="28"/>
          <w:lang w:val="en-US"/>
        </w:rPr>
        <w:t>spatialite_network -d map.sqlite -T roads -f node_from -t node_to -g geometry --oneway-tofrom oneway_tofrom --oneway-fromto oneway_fromto -n name -o roads_net_data --overwrite-output</w:t>
      </w:r>
    </w:p>
    <w:p>
      <w:pPr>
        <w:pStyle w:val="Normal"/>
        <w:spacing w:lineRule="auto" w:line="360" w:before="0" w:after="0"/>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 xml:space="preserve">Будет создана таблица с двоичными данными </w:t>
      </w:r>
      <w:r>
        <w:rPr>
          <w:rFonts w:cs="Times New Roman" w:ascii="Times New Roman" w:hAnsi="Times New Roman"/>
          <w:i/>
          <w:sz w:val="28"/>
          <w:szCs w:val="28"/>
        </w:rPr>
        <w:t>'</w:t>
      </w:r>
      <w:r>
        <w:rPr>
          <w:rFonts w:cs="Times New Roman" w:ascii="Times New Roman" w:hAnsi="Times New Roman"/>
          <w:i/>
          <w:sz w:val="28"/>
          <w:szCs w:val="28"/>
          <w:lang w:val="en-US"/>
        </w:rPr>
        <w:t>roads</w:t>
      </w:r>
      <w:r>
        <w:rPr>
          <w:rFonts w:cs="Times New Roman" w:ascii="Times New Roman" w:hAnsi="Times New Roman"/>
          <w:i/>
          <w:sz w:val="28"/>
          <w:szCs w:val="28"/>
        </w:rPr>
        <w:t>_</w:t>
      </w:r>
      <w:r>
        <w:rPr>
          <w:rFonts w:cs="Times New Roman" w:ascii="Times New Roman" w:hAnsi="Times New Roman"/>
          <w:i/>
          <w:sz w:val="28"/>
          <w:szCs w:val="28"/>
          <w:lang w:val="en-US"/>
        </w:rPr>
        <w:t>net</w:t>
      </w:r>
      <w:r>
        <w:rPr>
          <w:rFonts w:cs="Times New Roman" w:ascii="Times New Roman" w:hAnsi="Times New Roman"/>
          <w:i/>
          <w:sz w:val="28"/>
          <w:szCs w:val="28"/>
        </w:rPr>
        <w:t>_</w:t>
      </w:r>
      <w:r>
        <w:rPr>
          <w:rFonts w:cs="Times New Roman" w:ascii="Times New Roman" w:hAnsi="Times New Roman"/>
          <w:i/>
          <w:sz w:val="28"/>
          <w:szCs w:val="28"/>
          <w:lang w:val="en-US"/>
        </w:rPr>
        <w:t>data</w:t>
      </w:r>
      <w:r>
        <w:rPr>
          <w:rFonts w:cs="Times New Roman" w:ascii="Times New Roman" w:hAnsi="Times New Roman"/>
          <w:i/>
          <w:sz w:val="28"/>
          <w:szCs w:val="28"/>
        </w:rPr>
        <w:t>'</w:t>
      </w:r>
      <w:r>
        <w:rPr>
          <w:rFonts w:cs="Times New Roman" w:ascii="Times New Roman" w:hAnsi="Times New Roman"/>
          <w:sz w:val="28"/>
          <w:szCs w:val="28"/>
        </w:rPr>
        <w:t xml:space="preserve">, далее, для создания представления  </w:t>
      </w:r>
      <w:r>
        <w:rPr>
          <w:rFonts w:cs="Times New Roman" w:ascii="Times New Roman" w:hAnsi="Times New Roman"/>
          <w:i/>
          <w:sz w:val="28"/>
          <w:szCs w:val="28"/>
          <w:lang w:val="en-US"/>
        </w:rPr>
        <w:t>roads</w:t>
      </w:r>
      <w:r>
        <w:rPr>
          <w:rFonts w:cs="Times New Roman" w:ascii="Times New Roman" w:hAnsi="Times New Roman"/>
          <w:i/>
          <w:sz w:val="28"/>
          <w:szCs w:val="28"/>
        </w:rPr>
        <w:t>_</w:t>
      </w:r>
      <w:r>
        <w:rPr>
          <w:rFonts w:cs="Times New Roman" w:ascii="Times New Roman" w:hAnsi="Times New Roman"/>
          <w:i/>
          <w:sz w:val="28"/>
          <w:szCs w:val="28"/>
          <w:lang w:val="en-US"/>
        </w:rPr>
        <w:t>net</w:t>
      </w:r>
      <w:r>
        <w:rPr>
          <w:rFonts w:cs="Times New Roman" w:ascii="Times New Roman" w:hAnsi="Times New Roman"/>
          <w:i/>
          <w:sz w:val="28"/>
          <w:szCs w:val="28"/>
        </w:rPr>
        <w:t xml:space="preserve">  </w:t>
      </w:r>
      <w:r>
        <w:rPr>
          <w:rFonts w:cs="Times New Roman" w:ascii="Times New Roman" w:hAnsi="Times New Roman"/>
          <w:sz w:val="28"/>
          <w:szCs w:val="28"/>
        </w:rPr>
        <w:t>нужно дать команду:</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i/>
          <w:sz w:val="28"/>
          <w:szCs w:val="28"/>
          <w:lang w:val="en-US"/>
        </w:rPr>
        <w:t>spatialite map.sqlite "CREATE VIRTUAL TABLE roads_net USING VirtualNetwork('roads_net_data')"</w:t>
      </w:r>
      <w:r>
        <w:rPr>
          <w:rFonts w:cs="Times New Roman" w:ascii="Times New Roman" w:hAnsi="Times New Roman"/>
          <w:sz w:val="28"/>
          <w:szCs w:val="28"/>
          <w:lang w:val="en-US"/>
        </w:rPr>
        <w:t xml:space="preserve">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Получить массив точек маршрута можно следующим запросом:</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rPr>
        <w:t xml:space="preserve"> </w:t>
      </w:r>
      <w:r>
        <w:rPr>
          <w:rFonts w:cs="Times New Roman" w:ascii="Times New Roman" w:hAnsi="Times New Roman"/>
          <w:sz w:val="28"/>
          <w:szCs w:val="28"/>
          <w:lang w:val="en-US"/>
        </w:rPr>
        <w:t xml:space="preserve">SELECT AsGeoJSON(geometry) AS geometry FROM roads_net WHERE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US"/>
        </w:rPr>
        <w:t>NodeFrom</w:t>
      </w:r>
      <w:r>
        <w:rPr>
          <w:rFonts w:cs="Times New Roman" w:ascii="Times New Roman" w:hAnsi="Times New Roman"/>
          <w:sz w:val="28"/>
          <w:szCs w:val="28"/>
        </w:rPr>
        <w:t xml:space="preserve">=18283 </w:t>
      </w:r>
      <w:r>
        <w:rPr>
          <w:rFonts w:cs="Times New Roman" w:ascii="Times New Roman" w:hAnsi="Times New Roman"/>
          <w:sz w:val="28"/>
          <w:szCs w:val="28"/>
          <w:lang w:val="en-US"/>
        </w:rPr>
        <w:t>AND</w:t>
      </w:r>
      <w:r>
        <w:rPr>
          <w:rFonts w:cs="Times New Roman" w:ascii="Times New Roman" w:hAnsi="Times New Roman"/>
          <w:sz w:val="28"/>
          <w:szCs w:val="28"/>
        </w:rPr>
        <w:t xml:space="preserve"> </w:t>
      </w:r>
      <w:r>
        <w:rPr>
          <w:rFonts w:cs="Times New Roman" w:ascii="Times New Roman" w:hAnsi="Times New Roman"/>
          <w:sz w:val="28"/>
          <w:szCs w:val="28"/>
          <w:lang w:val="en-US"/>
        </w:rPr>
        <w:t>NodeTo</w:t>
      </w:r>
      <w:r>
        <w:rPr>
          <w:rFonts w:cs="Times New Roman" w:ascii="Times New Roman" w:hAnsi="Times New Roman"/>
          <w:sz w:val="28"/>
          <w:szCs w:val="28"/>
        </w:rPr>
        <w:t>=29394</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cs="Times New Roman" w:ascii="Times New Roman" w:hAnsi="Times New Roman"/>
          <w:sz w:val="28"/>
          <w:szCs w:val="28"/>
          <w:lang w:val="en-US"/>
        </w:rPr>
        <w:t>Spatialite</w:t>
      </w:r>
      <w:r>
        <w:rPr>
          <w:rFonts w:cs="Times New Roman" w:ascii="Times New Roman" w:hAnsi="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cs="Times New Roman" w:ascii="Times New Roman" w:hAnsi="Times New Roman"/>
          <w:sz w:val="28"/>
          <w:szCs w:val="28"/>
          <w:lang w:val="en-US"/>
        </w:rPr>
        <w:t>SQL</w:t>
      </w:r>
      <w:r>
        <w:rPr>
          <w:rFonts w:cs="Times New Roman" w:ascii="Times New Roman" w:hAnsi="Times New Roman"/>
          <w:sz w:val="28"/>
          <w:szCs w:val="28"/>
        </w:rPr>
        <w:t xml:space="preserve"> позволяет  выявить сегменты из двух узлов и соединяющей их дуги:</w:t>
      </w:r>
    </w:p>
    <w:p>
      <w:pPr>
        <w:pStyle w:val="Normal"/>
        <w:spacing w:lineRule="auto" w:line="360"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SELECT * FROM roads WHERE node-to in (SELECT node_id FROM roads_nodes WHERE cardinality=1) AND node_from IN (SELECT node_id FROM roads_nodes WHERE cardinality = 1)   </w:t>
      </w:r>
    </w:p>
    <w:p>
      <w:pPr>
        <w:pStyle w:val="Normal"/>
        <w:spacing w:lineRule="auto" w:line="360" w:before="0" w:after="0"/>
        <w:jc w:val="both"/>
        <w:rPr/>
      </w:pPr>
      <w:r>
        <w:rPr>
          <w:rFonts w:cs="Times New Roman" w:ascii="Times New Roman" w:hAnsi="Times New Roman"/>
          <w:sz w:val="28"/>
          <w:szCs w:val="28"/>
          <w:lang w:val="en-US"/>
        </w:rPr>
        <w:tab/>
      </w:r>
      <w:r>
        <w:rPr>
          <w:rFonts w:cs="Times New Roman" w:ascii="Times New Roman" w:hAnsi="Times New Roman"/>
          <w:sz w:val="28"/>
          <w:szCs w:val="28"/>
        </w:rPr>
        <w:t xml:space="preserve">Поле </w:t>
      </w:r>
      <w:r>
        <w:rPr>
          <w:rFonts w:cs="Times New Roman" w:ascii="Times New Roman" w:hAnsi="Times New Roman"/>
          <w:i/>
          <w:sz w:val="28"/>
          <w:szCs w:val="28"/>
          <w:lang w:val="en-US"/>
        </w:rPr>
        <w:t>cardinality</w:t>
      </w:r>
      <w:r>
        <w:rPr>
          <w:rFonts w:cs="Times New Roman" w:ascii="Times New Roman" w:hAnsi="Times New Roman"/>
          <w:sz w:val="28"/>
          <w:szCs w:val="28"/>
        </w:rPr>
        <w:t xml:space="preserve"> в описании узла графа обозначает количество дуг, смежных с этим узлом. Несвязные участки графа приводят к тому, что существуют точки их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ins w:id="6" w:author="alex-mint " w:date="2015-05-22T22:26:00Z">
        <w:r>
          <w:rPr>
            <w:rFonts w:cs="Times New Roman" w:ascii="Times New Roman" w:hAnsi="Times New Roman"/>
            <w:sz w:val="28"/>
            <w:szCs w:val="28"/>
          </w:rPr>
          <w:t>Описать это подробней</w:t>
        </w:r>
      </w:ins>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 xml:space="preserve">4.4. </w:t>
      </w:r>
      <w:r>
        <w:rPr>
          <w:rFonts w:cs="Times New Roman" w:ascii="Times New Roman" w:hAnsi="Times New Roman"/>
          <w:b/>
          <w:sz w:val="28"/>
          <w:szCs w:val="28"/>
          <w:lang w:val="en-US"/>
        </w:rPr>
        <w:t>GTOPO</w:t>
      </w:r>
      <w:r>
        <w:rPr>
          <w:rFonts w:cs="Times New Roman" w:ascii="Times New Roman" w:hAnsi="Times New Roman"/>
          <w:b/>
          <w:sz w:val="28"/>
          <w:szCs w:val="28"/>
        </w:rPr>
        <w:t xml:space="preserve">30 - глобальная цифровая модель рельефа </w:t>
      </w:r>
    </w:p>
    <w:p>
      <w:pPr>
        <w:pStyle w:val="Normal"/>
        <w:spacing w:lineRule="auto" w:line="360" w:before="0" w:after="0"/>
        <w:ind w:firstLine="708"/>
        <w:jc w:val="both"/>
        <w:rPr/>
      </w:pPr>
      <w:r>
        <w:rPr>
          <w:rFonts w:cs="Times New Roman" w:ascii="Times New Roman" w:hAnsi="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Данные по рельефу поверхности Земли доступны для свободной загрузки на сайте </w:t>
      </w:r>
      <w:r>
        <w:rPr>
          <w:rFonts w:cs="Times New Roman" w:ascii="Times New Roman" w:hAnsi="Times New Roman"/>
          <w:color w:val="000000" w:themeColor="text1"/>
          <w:sz w:val="28"/>
          <w:szCs w:val="28"/>
          <w:lang w:val="en-US"/>
        </w:rPr>
        <w:t>NOAA</w:t>
      </w:r>
      <w:r>
        <w:rPr>
          <w:rFonts w:cs="Times New Roman" w:ascii="Times New Roman" w:hAnsi="Times New Roman"/>
          <w:color w:val="000000" w:themeColor="text1"/>
          <w:sz w:val="28"/>
          <w:szCs w:val="28"/>
        </w:rPr>
        <w:t xml:space="preserve">. </w:t>
      </w:r>
      <w:r>
        <w:rPr>
          <w:rFonts w:cs="Times New Roman" w:ascii="Times New Roman" w:hAnsi="Times New Roman"/>
          <w:color w:val="000000" w:themeColor="text1"/>
          <w:sz w:val="28"/>
          <w:szCs w:val="28"/>
          <w:lang w:val="en-US"/>
        </w:rPr>
        <w:t>National</w:t>
      </w:r>
      <w:r>
        <w:rPr>
          <w:rFonts w:cs="Times New Roman" w:ascii="Times New Roman" w:hAnsi="Times New Roman"/>
          <w:color w:val="000000" w:themeColor="text1"/>
          <w:sz w:val="28"/>
          <w:szCs w:val="28"/>
        </w:rPr>
        <w:t xml:space="preserve"> </w:t>
      </w:r>
      <w:r>
        <w:rPr>
          <w:rFonts w:cs="Times New Roman" w:ascii="Times New Roman" w:hAnsi="Times New Roman"/>
          <w:color w:val="000000" w:themeColor="text1"/>
          <w:sz w:val="28"/>
          <w:szCs w:val="28"/>
          <w:lang w:val="en-US"/>
        </w:rPr>
        <w:t>Centers</w:t>
      </w:r>
      <w:r>
        <w:rPr>
          <w:rFonts w:cs="Times New Roman" w:ascii="Times New Roman" w:hAnsi="Times New Roman"/>
          <w:color w:val="000000" w:themeColor="text1"/>
          <w:sz w:val="28"/>
          <w:szCs w:val="28"/>
        </w:rPr>
        <w:t xml:space="preserve"> </w:t>
      </w:r>
      <w:r>
        <w:rPr>
          <w:rFonts w:cs="Times New Roman" w:ascii="Times New Roman" w:hAnsi="Times New Roman"/>
          <w:color w:val="000000" w:themeColor="text1"/>
          <w:sz w:val="28"/>
          <w:szCs w:val="28"/>
          <w:lang w:val="en-US"/>
        </w:rPr>
        <w:t>for</w:t>
      </w:r>
      <w:r>
        <w:rPr>
          <w:rFonts w:cs="Times New Roman" w:ascii="Times New Roman" w:hAnsi="Times New Roman"/>
          <w:color w:val="000000" w:themeColor="text1"/>
          <w:sz w:val="28"/>
          <w:szCs w:val="28"/>
        </w:rPr>
        <w:t xml:space="preserve"> </w:t>
      </w:r>
      <w:r>
        <w:rPr>
          <w:rFonts w:cs="Times New Roman" w:ascii="Times New Roman" w:hAnsi="Times New Roman"/>
          <w:color w:val="000000" w:themeColor="text1"/>
          <w:sz w:val="28"/>
          <w:szCs w:val="28"/>
          <w:lang w:val="en-US"/>
        </w:rPr>
        <w:t>Environmental</w:t>
      </w:r>
      <w:r>
        <w:rPr>
          <w:rFonts w:cs="Times New Roman" w:ascii="Times New Roman" w:hAnsi="Times New Roman"/>
          <w:color w:val="000000" w:themeColor="text1"/>
          <w:sz w:val="28"/>
          <w:szCs w:val="28"/>
        </w:rPr>
        <w:t xml:space="preserve"> </w:t>
      </w:r>
      <w:r>
        <w:rPr>
          <w:rFonts w:cs="Times New Roman" w:ascii="Times New Roman" w:hAnsi="Times New Roman"/>
          <w:color w:val="000000" w:themeColor="text1"/>
          <w:sz w:val="28"/>
          <w:szCs w:val="28"/>
          <w:lang w:val="en-US"/>
        </w:rPr>
        <w:t>Information</w:t>
      </w:r>
      <w:r>
        <w:rPr>
          <w:rFonts w:cs="Times New Roman" w:ascii="Times New Roman" w:hAnsi="Times New Roman"/>
          <w:color w:val="000000" w:themeColor="text1"/>
          <w:sz w:val="28"/>
          <w:szCs w:val="28"/>
        </w:rPr>
        <w:t xml:space="preserve"> (Национальные центры информации об окружающей среде, ранее назывался </w:t>
      </w:r>
      <w:r>
        <w:rPr>
          <w:rFonts w:cs="Times New Roman" w:ascii="Times New Roman" w:hAnsi="Times New Roman"/>
          <w:color w:val="000000" w:themeColor="text1"/>
          <w:sz w:val="28"/>
          <w:szCs w:val="28"/>
          <w:lang w:val="en-US"/>
        </w:rPr>
        <w:t>National</w:t>
      </w:r>
      <w:r>
        <w:rPr>
          <w:rFonts w:cs="Times New Roman" w:ascii="Times New Roman" w:hAnsi="Times New Roman"/>
          <w:color w:val="000000" w:themeColor="text1"/>
          <w:sz w:val="28"/>
          <w:szCs w:val="28"/>
        </w:rPr>
        <w:t xml:space="preserve"> </w:t>
      </w:r>
      <w:r>
        <w:rPr>
          <w:rFonts w:cs="Times New Roman" w:ascii="Times New Roman" w:hAnsi="Times New Roman"/>
          <w:color w:val="000000" w:themeColor="text1"/>
          <w:sz w:val="28"/>
          <w:szCs w:val="28"/>
          <w:lang w:val="en-US"/>
        </w:rPr>
        <w:t>Center</w:t>
      </w:r>
      <w:r>
        <w:rPr>
          <w:rFonts w:cs="Times New Roman" w:ascii="Times New Roman" w:hAnsi="Times New Roman"/>
          <w:color w:val="000000" w:themeColor="text1"/>
          <w:sz w:val="28"/>
          <w:szCs w:val="28"/>
        </w:rPr>
        <w:t xml:space="preserve"> </w:t>
      </w:r>
      <w:r>
        <w:rPr>
          <w:rFonts w:cs="Times New Roman" w:ascii="Times New Roman" w:hAnsi="Times New Roman"/>
          <w:color w:val="000000" w:themeColor="text1"/>
          <w:sz w:val="28"/>
          <w:szCs w:val="28"/>
          <w:lang w:val="en-US"/>
        </w:rPr>
        <w:t>Geophisical</w:t>
      </w:r>
      <w:r>
        <w:rPr>
          <w:rFonts w:cs="Times New Roman" w:ascii="Times New Roman" w:hAnsi="Times New Roman"/>
          <w:color w:val="000000" w:themeColor="text1"/>
          <w:sz w:val="28"/>
          <w:szCs w:val="28"/>
        </w:rPr>
        <w:t xml:space="preserve"> </w:t>
      </w:r>
      <w:r>
        <w:rPr>
          <w:rFonts w:cs="Times New Roman" w:ascii="Times New Roman" w:hAnsi="Times New Roman"/>
          <w:color w:val="000000" w:themeColor="text1"/>
          <w:sz w:val="28"/>
          <w:szCs w:val="28"/>
          <w:lang w:val="en-US"/>
        </w:rPr>
        <w:t>Data</w:t>
      </w:r>
      <w:r>
        <w:rPr>
          <w:rFonts w:cs="Times New Roman" w:ascii="Times New Roman" w:hAnsi="Times New Roman"/>
          <w:color w:val="000000" w:themeColor="text1"/>
          <w:sz w:val="28"/>
          <w:szCs w:val="28"/>
        </w:rPr>
        <w:t xml:space="preserve"> - Национальный центр геофизических данных) </w:t>
      </w:r>
      <w:r>
        <w:rPr>
          <w:rFonts w:cs="Times New Roman" w:ascii="Times New Roman" w:hAnsi="Times New Roman"/>
          <w:sz w:val="28"/>
          <w:szCs w:val="28"/>
          <w:u w:val="single"/>
          <w:lang w:val="en-US"/>
        </w:rPr>
        <w:t>http</w:t>
      </w:r>
      <w:r>
        <w:rPr>
          <w:rFonts w:cs="Times New Roman" w:ascii="Times New Roman" w:hAnsi="Times New Roman"/>
          <w:sz w:val="28"/>
          <w:szCs w:val="28"/>
          <w:u w:val="single"/>
        </w:rPr>
        <w:t>://</w:t>
      </w:r>
      <w:r>
        <w:rPr>
          <w:rFonts w:cs="Times New Roman" w:ascii="Times New Roman" w:hAnsi="Times New Roman"/>
          <w:sz w:val="28"/>
          <w:szCs w:val="28"/>
          <w:u w:val="single"/>
          <w:lang w:val="en-US"/>
        </w:rPr>
        <w:t>www</w:t>
      </w:r>
      <w:r>
        <w:rPr>
          <w:rFonts w:cs="Times New Roman" w:ascii="Times New Roman" w:hAnsi="Times New Roman"/>
          <w:sz w:val="28"/>
          <w:szCs w:val="28"/>
          <w:u w:val="single"/>
        </w:rPr>
        <w:t>.</w:t>
      </w:r>
      <w:r>
        <w:rPr>
          <w:rFonts w:cs="Times New Roman" w:ascii="Times New Roman" w:hAnsi="Times New Roman"/>
          <w:sz w:val="28"/>
          <w:szCs w:val="28"/>
          <w:u w:val="single"/>
          <w:lang w:val="en-US"/>
        </w:rPr>
        <w:t>ngdc</w:t>
      </w:r>
      <w:r>
        <w:rPr>
          <w:rFonts w:cs="Times New Roman" w:ascii="Times New Roman" w:hAnsi="Times New Roman"/>
          <w:sz w:val="28"/>
          <w:szCs w:val="28"/>
          <w:u w:val="single"/>
        </w:rPr>
        <w:t>.</w:t>
      </w:r>
      <w:r>
        <w:rPr>
          <w:rFonts w:cs="Times New Roman" w:ascii="Times New Roman" w:hAnsi="Times New Roman"/>
          <w:sz w:val="28"/>
          <w:szCs w:val="28"/>
          <w:u w:val="single"/>
          <w:lang w:val="en-US"/>
        </w:rPr>
        <w:t>noaa</w:t>
      </w:r>
      <w:r>
        <w:rPr>
          <w:rFonts w:cs="Times New Roman" w:ascii="Times New Roman" w:hAnsi="Times New Roman"/>
          <w:sz w:val="28"/>
          <w:szCs w:val="28"/>
          <w:u w:val="single"/>
        </w:rPr>
        <w:t>.</w:t>
      </w:r>
      <w:r>
        <w:rPr>
          <w:rFonts w:cs="Times New Roman" w:ascii="Times New Roman" w:hAnsi="Times New Roman"/>
          <w:sz w:val="28"/>
          <w:szCs w:val="28"/>
          <w:u w:val="single"/>
          <w:lang w:val="en-US"/>
        </w:rPr>
        <w:t>gov</w:t>
      </w:r>
      <w:r>
        <w:rPr>
          <w:rFonts w:cs="Times New Roman" w:ascii="Times New Roman" w:hAnsi="Times New Roman"/>
          <w:sz w:val="28"/>
          <w:szCs w:val="28"/>
          <w:u w:val="single"/>
        </w:rPr>
        <w:t>/</w:t>
      </w:r>
      <w:r>
        <w:rPr>
          <w:rFonts w:cs="Times New Roman" w:ascii="Times New Roman" w:hAnsi="Times New Roman"/>
          <w:sz w:val="28"/>
          <w:szCs w:val="28"/>
          <w:u w:val="single"/>
          <w:lang w:val="en-US"/>
        </w:rPr>
        <w:t>mgg</w:t>
      </w:r>
      <w:r>
        <w:rPr>
          <w:rFonts w:cs="Times New Roman" w:ascii="Times New Roman" w:hAnsi="Times New Roman"/>
          <w:sz w:val="28"/>
          <w:szCs w:val="28"/>
          <w:u w:val="single"/>
        </w:rPr>
        <w:t>/</w:t>
      </w:r>
      <w:r>
        <w:rPr>
          <w:rFonts w:cs="Times New Roman" w:ascii="Times New Roman" w:hAnsi="Times New Roman"/>
          <w:sz w:val="28"/>
          <w:szCs w:val="28"/>
          <w:u w:val="single"/>
          <w:lang w:val="en-US"/>
        </w:rPr>
        <w:t>global</w:t>
      </w:r>
      <w:r>
        <w:rPr>
          <w:rFonts w:cs="Times New Roman" w:ascii="Times New Roman" w:hAnsi="Times New Roman"/>
          <w:sz w:val="28"/>
          <w:szCs w:val="28"/>
          <w:u w:val="single"/>
        </w:rPr>
        <w:t>/</w:t>
      </w:r>
      <w:r>
        <w:rPr>
          <w:rFonts w:cs="Times New Roman" w:ascii="Times New Roman" w:hAnsi="Times New Roman"/>
          <w:sz w:val="28"/>
          <w:szCs w:val="28"/>
          <w:u w:val="single"/>
          <w:lang w:val="en-US"/>
        </w:rPr>
        <w:t>global</w:t>
      </w:r>
      <w:r>
        <w:rPr>
          <w:rFonts w:cs="Times New Roman" w:ascii="Times New Roman" w:hAnsi="Times New Roman"/>
          <w:sz w:val="28"/>
          <w:szCs w:val="28"/>
          <w:u w:val="single"/>
        </w:rPr>
        <w:t>.</w:t>
      </w:r>
      <w:r>
        <w:rPr>
          <w:rFonts w:cs="Times New Roman" w:ascii="Times New Roman" w:hAnsi="Times New Roman"/>
          <w:sz w:val="28"/>
          <w:szCs w:val="28"/>
          <w:u w:val="single"/>
          <w:lang w:val="en-US"/>
        </w:rPr>
        <w:t>html</w:t>
      </w:r>
      <w:r>
        <w:rPr>
          <w:rFonts w:cs="Times New Roman" w:ascii="Times New Roman" w:hAnsi="Times New Roman"/>
          <w:sz w:val="28"/>
          <w:szCs w:val="28"/>
          <w:u w:val="single"/>
        </w:rPr>
        <w:t>. [17]</w:t>
      </w:r>
      <w:ins w:id="7" w:author="alex-mint " w:date="2015-05-22T22:28:00Z">
        <w:r>
          <w:rPr>
            <w:rFonts w:cs="Times New Roman" w:ascii="Times New Roman" w:hAnsi="Times New Roman"/>
            <w:sz w:val="28"/>
            <w:szCs w:val="28"/>
            <w:u w:val="single"/>
          </w:rPr>
          <w:t xml:space="preserve"> </w:t>
        </w:r>
      </w:ins>
      <w:ins w:id="8" w:author="alex-mint " w:date="2015-05-22T22:28:00Z">
        <w:r>
          <w:rPr>
            <w:rFonts w:cs="Times New Roman" w:ascii="Times New Roman" w:hAnsi="Times New Roman"/>
            <w:sz w:val="28"/>
            <w:szCs w:val="28"/>
            <w:u w:val="single"/>
          </w:rPr>
          <w:t>саму ссылку сюда не надо, только номер источника</w:t>
        </w:r>
      </w:ins>
      <w:r>
        <w:rPr>
          <w:rFonts w:cs="Times New Roman" w:ascii="Times New Roman" w:hAnsi="Times New Roman"/>
          <w:sz w:val="28"/>
          <w:szCs w:val="28"/>
        </w:rPr>
        <w:t>.(Рис. 4.4.1.)</w:t>
      </w:r>
    </w:p>
    <w:p>
      <w:pPr>
        <w:pStyle w:val="Normal"/>
        <w:spacing w:lineRule="auto" w:line="360" w:before="0" w:after="0"/>
        <w:jc w:val="both"/>
        <w:rPr>
          <w:rFonts w:ascii="Times New Roman" w:hAnsi="Times New Roman" w:cs="Times New Roman"/>
          <w:sz w:val="28"/>
          <w:szCs w:val="28"/>
        </w:rPr>
      </w:pPr>
      <w:r>
        <w:rPr/>
        <w:drawing>
          <wp:inline distT="0" distB="0" distL="0" distR="0">
            <wp:extent cx="5724525" cy="3752850"/>
            <wp:effectExtent l="0" t="0" r="0" b="0"/>
            <wp:docPr id="3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descr=""/>
                    <pic:cNvPicPr>
                      <a:picLocks noChangeAspect="1" noChangeArrowheads="1"/>
                    </pic:cNvPicPr>
                  </pic:nvPicPr>
                  <pic:blipFill>
                    <a:blip r:embed="rId44"/>
                    <a:srcRect l="0" t="6171" r="1399" b="2000"/>
                    <a:stretch>
                      <a:fillRect/>
                    </a:stretch>
                  </pic:blipFill>
                  <pic:spPr bwMode="auto">
                    <a:xfrm>
                      <a:off x="0" y="0"/>
                      <a:ext cx="5724525" cy="3752850"/>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 4.4.1.</w:t>
      </w:r>
    </w:p>
    <w:p>
      <w:pPr>
        <w:pStyle w:val="Normal"/>
        <w:spacing w:lineRule="auto" w:line="360" w:before="0" w:after="0"/>
        <w:jc w:val="both"/>
        <w:rPr>
          <w:rFonts w:ascii="Times New Roman" w:hAnsi="Times New Roman" w:cs="Times New Roman"/>
          <w:sz w:val="28"/>
          <w:szCs w:val="28"/>
        </w:rPr>
      </w:pPr>
      <w:r>
        <w:rPr/>
        <w:drawing>
          <wp:inline distT="0" distB="0" distL="0" distR="0">
            <wp:extent cx="5156835" cy="2814955"/>
            <wp:effectExtent l="0" t="0" r="0" b="0"/>
            <wp:docPr id="38"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0" descr="ETOPO1 ice surface image"/>
                    <pic:cNvPicPr>
                      <a:picLocks noChangeAspect="1" noChangeArrowheads="1"/>
                    </pic:cNvPicPr>
                  </pic:nvPicPr>
                  <pic:blipFill>
                    <a:blip r:embed="rId45"/>
                    <a:stretch>
                      <a:fillRect/>
                    </a:stretch>
                  </pic:blipFill>
                  <pic:spPr bwMode="auto">
                    <a:xfrm>
                      <a:off x="0" y="0"/>
                      <a:ext cx="5156835" cy="2814955"/>
                    </a:xfrm>
                    <a:prstGeom prst="rect">
                      <a:avLst/>
                    </a:prstGeom>
                    <a:noFill/>
                    <a:ln w="9525">
                      <a:noFill/>
                      <a:miter lim="800000"/>
                      <a:headEnd/>
                      <a:tailEnd/>
                    </a:ln>
                  </pic:spPr>
                </pic:pic>
              </a:graphicData>
            </a:graphic>
          </wp:inline>
        </w:drawing>
      </w:r>
    </w:p>
    <w:p>
      <w:pPr>
        <w:pStyle w:val="Heading1"/>
        <w:jc w:val="center"/>
        <w:rPr>
          <w:b w:val="false"/>
          <w:b w:val="false"/>
          <w:bCs w:val="false"/>
          <w:color w:val="000033"/>
          <w:sz w:val="28"/>
          <w:szCs w:val="28"/>
        </w:rPr>
      </w:pPr>
      <w:r>
        <w:rPr>
          <w:b w:val="false"/>
          <w:sz w:val="28"/>
          <w:szCs w:val="28"/>
        </w:rPr>
        <w:t>Рис. 4.4.2.</w:t>
      </w:r>
      <w:r>
        <w:rPr>
          <w:sz w:val="28"/>
          <w:szCs w:val="28"/>
        </w:rPr>
        <w:t xml:space="preserve"> </w:t>
      </w:r>
      <w:r>
        <w:rPr>
          <w:b w:val="false"/>
          <w:bCs w:val="false"/>
          <w:color w:val="000033"/>
          <w:sz w:val="28"/>
          <w:szCs w:val="28"/>
        </w:rPr>
        <w:t>ETOPO1 Глобальная модель рельефа</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Данные доступны в различных форматах, включая формат </w:t>
      </w:r>
      <w:r>
        <w:rPr>
          <w:rFonts w:cs="Times New Roman" w:ascii="Times New Roman" w:hAnsi="Times New Roman"/>
          <w:b/>
          <w:sz w:val="28"/>
          <w:szCs w:val="28"/>
        </w:rPr>
        <w:t>xyz</w:t>
      </w:r>
      <w:r>
        <w:rPr>
          <w:rFonts w:cs="Times New Roman" w:ascii="Times New Roman" w:hAnsi="Times New Roman"/>
          <w:sz w:val="28"/>
          <w:szCs w:val="28"/>
        </w:rPr>
        <w:t>, это формат такого вида: долгота&lt;пробел&gt; широта&lt;пробел&gt; высота</w:t>
      </w:r>
      <w:ins w:id="9" w:author="alex-mint " w:date="2015-05-22T22:29:00Z">
        <w:r>
          <w:rPr>
            <w:rFonts w:cs="Times New Roman" w:ascii="Times New Roman" w:hAnsi="Times New Roman"/>
            <w:sz w:val="28"/>
            <w:szCs w:val="28"/>
          </w:rPr>
          <w:t xml:space="preserve"> </w:t>
        </w:r>
      </w:ins>
      <w:ins w:id="10" w:author="alex-mint " w:date="2015-05-22T22:29:00Z">
        <w:r>
          <w:rPr>
            <w:rFonts w:cs="Times New Roman" w:ascii="Times New Roman" w:hAnsi="Times New Roman"/>
            <w:sz w:val="28"/>
            <w:szCs w:val="28"/>
          </w:rPr>
          <w:t>над уровнем моря?</w:t>
        </w:r>
      </w:ins>
      <w:r>
        <w:rPr>
          <w:rFonts w:cs="Times New Roman" w:ascii="Times New Roman" w:hAnsi="Times New Roman"/>
          <w:sz w:val="28"/>
          <w:szCs w:val="28"/>
        </w:rPr>
        <w:t xml:space="preserve">&lt;конец строки&gt;. </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-180 90 -4228</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-179.983 90 -4228</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-179.967 90 -4228</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-179.95 90 -4228</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-179.933 90 -4228</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-179.917 90 -4228</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-179.9 90 -4228</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-179.883 90 -4228</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            …</w:t>
      </w:r>
    </w:p>
    <w:p>
      <w:pPr>
        <w:pStyle w:val="Normal"/>
        <w:spacing w:lineRule="auto" w:line="360" w:before="0" w:after="0"/>
        <w:jc w:val="both"/>
        <w:rPr>
          <w:rFonts w:ascii="Times New Roman" w:hAnsi="Times New Roman" w:cs="Times New Roman"/>
          <w:sz w:val="28"/>
          <w:szCs w:val="28"/>
        </w:rPr>
      </w:pPr>
      <w:r>
        <w:rPr/>
        <w:drawing>
          <wp:inline distT="0" distB="0" distL="0" distR="0">
            <wp:extent cx="5400675" cy="4194175"/>
            <wp:effectExtent l="0" t="0" r="0" b="0"/>
            <wp:docPr id="39"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1" descr=""/>
                    <pic:cNvPicPr>
                      <a:picLocks noChangeAspect="1" noChangeArrowheads="1"/>
                    </pic:cNvPicPr>
                  </pic:nvPicPr>
                  <pic:blipFill>
                    <a:blip r:embed="rId46"/>
                    <a:stretch>
                      <a:fillRect/>
                    </a:stretch>
                  </pic:blipFill>
                  <pic:spPr bwMode="auto">
                    <a:xfrm>
                      <a:off x="0" y="0"/>
                      <a:ext cx="5400675" cy="4194175"/>
                    </a:xfrm>
                    <a:prstGeom prst="rect">
                      <a:avLst/>
                    </a:prstGeom>
                    <a:noFill/>
                    <a:ln w="9525">
                      <a:noFill/>
                      <a:miter lim="800000"/>
                      <a:headEnd/>
                      <a:tailEnd/>
                    </a:ln>
                  </pic:spPr>
                </pic:pic>
              </a:graphicData>
            </a:graphic>
          </wp:inline>
        </w:drawing>
      </w:r>
    </w:p>
    <w:p>
      <w:pPr>
        <w:pStyle w:val="Normal"/>
        <w:spacing w:lineRule="auto" w:line="360" w:before="0" w:after="0"/>
        <w:jc w:val="both"/>
        <w:rPr/>
      </w:pPr>
      <w:r>
        <w:rPr>
          <w:rFonts w:cs="Times New Roman" w:ascii="Times New Roman" w:hAnsi="Times New Roman"/>
          <w:sz w:val="28"/>
          <w:szCs w:val="28"/>
        </w:rPr>
        <w:t>Рис. 4.4.3. Вид файла с данными в шестнадцатеричном редакторе</w:t>
      </w:r>
      <w:ins w:id="11" w:author="alex-mint " w:date="2015-05-22T22:29:00Z">
        <w:r>
          <w:rPr>
            <w:rFonts w:cs="Times New Roman" w:ascii="Times New Roman" w:hAnsi="Times New Roman"/>
            <w:sz w:val="28"/>
            <w:szCs w:val="28"/>
          </w:rPr>
          <w:t xml:space="preserve"> </w:t>
        </w:r>
      </w:ins>
      <w:ins w:id="12" w:author="alex-mint " w:date="2015-05-22T22:29:00Z">
        <w:r>
          <w:rPr>
            <w:rFonts w:cs="Times New Roman" w:ascii="Times New Roman" w:hAnsi="Times New Roman"/>
            <w:sz w:val="28"/>
            <w:szCs w:val="28"/>
          </w:rPr>
          <w:t>это не нужно</w:t>
        </w:r>
      </w:ins>
    </w:p>
    <w:p>
      <w:pPr>
        <w:pStyle w:val="Normal"/>
        <w:spacing w:lineRule="auto" w:line="360" w:before="0" w:after="0"/>
        <w:ind w:firstLine="708"/>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возможно построение локального сервиса высотных данных. В рамках данной работы был написан парсер файла с высотными данными на </w:t>
      </w:r>
      <w:r>
        <w:rPr>
          <w:rFonts w:cs="Times New Roman" w:ascii="Times New Roman" w:hAnsi="Times New Roman"/>
          <w:sz w:val="28"/>
          <w:szCs w:val="28"/>
          <w:lang w:val="en-US"/>
        </w:rPr>
        <w:t>Node</w:t>
      </w:r>
      <w:r>
        <w:rPr>
          <w:rFonts w:cs="Times New Roman" w:ascii="Times New Roman" w:hAnsi="Times New Roman"/>
          <w:sz w:val="28"/>
          <w:szCs w:val="28"/>
        </w:rPr>
        <w:t>.</w:t>
      </w:r>
      <w:r>
        <w:rPr>
          <w:rFonts w:cs="Times New Roman" w:ascii="Times New Roman" w:hAnsi="Times New Roman"/>
          <w:sz w:val="28"/>
          <w:szCs w:val="28"/>
          <w:lang w:val="en-US"/>
        </w:rPr>
        <w:t>js</w:t>
      </w:r>
      <w:r>
        <w:rPr>
          <w:rFonts w:cs="Times New Roman" w:ascii="Times New Roman" w:hAnsi="Times New Roman"/>
          <w:sz w:val="28"/>
          <w:szCs w:val="28"/>
        </w:rPr>
        <w:t xml:space="preserve">, который сохраняет данные в базу данных </w:t>
      </w:r>
      <w:r>
        <w:rPr>
          <w:rFonts w:cs="Times New Roman" w:ascii="Times New Roman" w:hAnsi="Times New Roman"/>
          <w:sz w:val="28"/>
          <w:szCs w:val="28"/>
          <w:lang w:val="en-US"/>
        </w:rPr>
        <w:t>sqlite</w:t>
      </w:r>
      <w:r>
        <w:rPr>
          <w:rFonts w:cs="Times New Roman" w:ascii="Times New Roman" w:hAnsi="Times New Roman"/>
          <w:sz w:val="28"/>
          <w:szCs w:val="28"/>
        </w:rPr>
        <w:t>3.</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4.5. Климатические данные</w:t>
      </w:r>
    </w:p>
    <w:p>
      <w:pPr>
        <w:pStyle w:val="Normal"/>
        <w:spacing w:lineRule="auto" w:line="360" w:before="0" w:after="0"/>
        <w:ind w:firstLine="708"/>
        <w:jc w:val="both"/>
        <w:rPr/>
      </w:pPr>
      <w:r>
        <w:rPr>
          <w:rFonts w:cs="Times New Roman" w:ascii="Times New Roman" w:hAnsi="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На сайте Американского Национального Центра Климатических Данных </w:t>
      </w:r>
      <w:hyperlink r:id="rId47">
        <w:r>
          <w:rPr>
            <w:rStyle w:val="InternetLink"/>
            <w:rFonts w:cs="Times New Roman" w:ascii="Times New Roman" w:hAnsi="Times New Roman"/>
            <w:sz w:val="28"/>
            <w:szCs w:val="28"/>
          </w:rPr>
          <w:t>http://www.ncdc.noaa.gov/</w:t>
        </w:r>
      </w:hyperlink>
      <w:r>
        <w:rPr>
          <w:rFonts w:cs="Times New Roman" w:ascii="Times New Roman" w:hAnsi="Times New Roman"/>
          <w:sz w:val="28"/>
          <w:szCs w:val="28"/>
        </w:rPr>
        <w:t xml:space="preserve"> (Рис.4.5.1.) есть в свободном доступе файлы с климатическими данными с метеорологических станций, входящих в Всемирную Метеорологическую Организацию.</w:t>
      </w:r>
    </w:p>
    <w:p>
      <w:pPr>
        <w:pStyle w:val="Normal"/>
        <w:spacing w:lineRule="auto" w:line="360" w:before="0" w:after="0"/>
        <w:ind w:firstLine="708"/>
        <w:jc w:val="both"/>
        <w:rPr>
          <w:rFonts w:ascii="Times New Roman" w:hAnsi="Times New Roman" w:cs="Times New Roman"/>
          <w:sz w:val="28"/>
          <w:szCs w:val="28"/>
        </w:rPr>
      </w:pPr>
      <w:r>
        <w:rPr/>
        <w:drawing>
          <wp:inline distT="0" distB="0" distL="0" distR="0">
            <wp:extent cx="5079365" cy="3943985"/>
            <wp:effectExtent l="0" t="0" r="0" b="0"/>
            <wp:docPr id="40"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34" descr=""/>
                    <pic:cNvPicPr>
                      <a:picLocks noChangeAspect="1" noChangeArrowheads="1"/>
                    </pic:cNvPicPr>
                  </pic:nvPicPr>
                  <pic:blipFill>
                    <a:blip r:embed="rId48"/>
                    <a:stretch>
                      <a:fillRect/>
                    </a:stretch>
                  </pic:blipFill>
                  <pic:spPr bwMode="auto">
                    <a:xfrm>
                      <a:off x="0" y="0"/>
                      <a:ext cx="5079365" cy="3943985"/>
                    </a:xfrm>
                    <a:prstGeom prst="rect">
                      <a:avLst/>
                    </a:prstGeom>
                    <a:noFill/>
                    <a:ln w="9525">
                      <a:noFill/>
                      <a:miter lim="800000"/>
                      <a:headEnd/>
                      <a:tailEnd/>
                    </a:ln>
                  </pic:spPr>
                </pic:pic>
              </a:graphicData>
            </a:graphic>
          </wp:inline>
        </w:drawing>
      </w:r>
    </w:p>
    <w:p>
      <w:pPr>
        <w:pStyle w:val="Normal"/>
        <w:spacing w:lineRule="auto" w:line="360" w:before="0" w:after="0"/>
        <w:ind w:firstLine="708"/>
        <w:jc w:val="center"/>
        <w:rPr/>
      </w:pPr>
      <w:r>
        <w:rPr>
          <w:rFonts w:cs="Times New Roman" w:ascii="Times New Roman" w:hAnsi="Times New Roman"/>
          <w:sz w:val="28"/>
          <w:szCs w:val="28"/>
        </w:rPr>
        <w:t>Рис. 4.5.1.</w:t>
      </w:r>
      <w:ins w:id="13" w:author="alex-mint " w:date="2015-05-22T22:30:00Z">
        <w:r>
          <w:rPr>
            <w:rFonts w:cs="Times New Roman" w:ascii="Times New Roman" w:hAnsi="Times New Roman"/>
            <w:sz w:val="28"/>
            <w:szCs w:val="28"/>
          </w:rPr>
          <w:t xml:space="preserve"> </w:t>
        </w:r>
      </w:ins>
      <w:ins w:id="14" w:author="alex-mint " w:date="2015-05-22T22:30:00Z">
        <w:r>
          <w:rPr>
            <w:rFonts w:cs="Times New Roman" w:ascii="Times New Roman" w:hAnsi="Times New Roman"/>
            <w:sz w:val="28"/>
            <w:szCs w:val="28"/>
          </w:rPr>
          <w:t>этот скрин не нужен</w:t>
        </w:r>
      </w:ins>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Всемирная метеорологическая организация (ВМО, англ. </w:t>
      </w:r>
      <w:r>
        <w:rPr>
          <w:rFonts w:cs="Times New Roman" w:ascii="Times New Roman" w:hAnsi="Times New Roman"/>
          <w:sz w:val="28"/>
          <w:szCs w:val="28"/>
          <w:lang w:val="en-US"/>
        </w:rPr>
        <w:t xml:space="preserve">World Meteorological Organization, WMO, </w:t>
      </w:r>
      <w:r>
        <w:rPr>
          <w:rFonts w:cs="Times New Roman" w:ascii="Times New Roman" w:hAnsi="Times New Roman"/>
          <w:sz w:val="28"/>
          <w:szCs w:val="28"/>
        </w:rPr>
        <w:t>фр</w:t>
      </w:r>
      <w:r>
        <w:rPr>
          <w:rFonts w:cs="Times New Roman" w:ascii="Times New Roman" w:hAnsi="Times New Roman"/>
          <w:sz w:val="28"/>
          <w:szCs w:val="28"/>
          <w:lang w:val="en-US"/>
        </w:rPr>
        <w:t xml:space="preserve">. </w:t>
      </w:r>
      <w:r>
        <w:rPr>
          <w:rFonts w:cs="Times New Roman" w:ascii="Times New Roman" w:hAnsi="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океанами.[26]</w:t>
      </w:r>
    </w:p>
    <w:p>
      <w:pPr>
        <w:pStyle w:val="Normal"/>
        <w:spacing w:lineRule="auto" w:line="360" w:before="0" w:after="0"/>
        <w:ind w:firstLine="708"/>
        <w:jc w:val="both"/>
        <w:rPr/>
      </w:pPr>
      <w:r>
        <w:rPr>
          <w:rFonts w:cs="Times New Roman" w:ascii="Times New Roman" w:hAnsi="Times New Roman"/>
          <w:sz w:val="28"/>
          <w:szCs w:val="28"/>
        </w:rPr>
        <w:t xml:space="preserve">Нас интересуют данные на поверхности Земли, они доступны по </w:t>
      </w:r>
      <w:r>
        <w:rPr>
          <w:rFonts w:cs="Times New Roman" w:ascii="Times New Roman" w:hAnsi="Times New Roman"/>
          <w:sz w:val="28"/>
          <w:szCs w:val="28"/>
          <w:lang w:val="en-US"/>
        </w:rPr>
        <w:t>FTP</w:t>
      </w:r>
      <w:r>
        <w:rPr>
          <w:rFonts w:cs="Times New Roman" w:ascii="Times New Roman" w:hAnsi="Times New Roman"/>
          <w:sz w:val="28"/>
          <w:szCs w:val="28"/>
        </w:rPr>
        <w:t xml:space="preserve"> по адресу:  </w:t>
      </w:r>
      <w:hyperlink r:id="rId49">
        <w:r>
          <w:rPr>
            <w:rStyle w:val="InternetLink"/>
            <w:rFonts w:cs="Times New Roman" w:ascii="Times New Roman" w:hAnsi="Times New Roman"/>
            <w:sz w:val="28"/>
            <w:szCs w:val="28"/>
          </w:rPr>
          <w:t>ftp://ftp.ncdc.noaa.gov/pub/data/gsod</w:t>
        </w:r>
      </w:hyperlink>
      <w:r>
        <w:rPr>
          <w:rFonts w:cs="Times New Roman" w:ascii="Times New Roman" w:hAnsi="Times New Roman"/>
          <w:sz w:val="28"/>
          <w:szCs w:val="28"/>
        </w:rPr>
        <w:t xml:space="preserve">. Данные расположены по каталогам в соответствии с годом. Например, данные за 2014 год находятся по адресу: </w:t>
      </w:r>
      <w:hyperlink r:id="rId50">
        <w:r>
          <w:rPr>
            <w:rStyle w:val="InternetLink"/>
            <w:rFonts w:cs="Times New Roman" w:ascii="Times New Roman" w:hAnsi="Times New Roman"/>
            <w:sz w:val="28"/>
            <w:szCs w:val="28"/>
          </w:rPr>
          <w:t>ftp://ftp.ncdc.noaa.gov/pub/data/gsod/2014/</w:t>
        </w:r>
      </w:hyperlink>
      <w:r>
        <w:rPr>
          <w:rFonts w:cs="Times New Roman" w:ascii="Times New Roman" w:hAnsi="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t>STN WBAN YEARMODA TEMP DEWP SLP STPVISIB WDSP MXSPD GUST MAX MINPRCP SNDP   FRSHTT</w:t>
      </w:r>
    </w:p>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007026 99999 20140711 78.8  4   57.2  4  9999.9  0 9999.9 0 999.9  0 4.0 4 9.9 17.1  84.2*   71.6*  0.00</w:t>
      </w:r>
      <w:r>
        <w:rPr>
          <w:rFonts w:cs="Times New Roman" w:ascii="Times New Roman" w:hAnsi="Times New Roman"/>
          <w:sz w:val="20"/>
          <w:szCs w:val="20"/>
          <w:lang w:val="en-US"/>
        </w:rPr>
        <w:t>I</w:t>
      </w:r>
      <w:r>
        <w:rPr>
          <w:rFonts w:cs="Times New Roman" w:ascii="Times New Roman" w:hAnsi="Times New Roman"/>
          <w:sz w:val="20"/>
          <w:szCs w:val="20"/>
        </w:rPr>
        <w:t xml:space="preserve"> 999.9  000000</w:t>
      </w:r>
    </w:p>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007026 99999 20140712  68.8 14 58.5 14 9999.9 0 9999.9 0 999.9 0 1.8 14 5.1  999.9 75.2*  62.6* 0.00</w:t>
      </w:r>
      <w:r>
        <w:rPr>
          <w:rFonts w:cs="Times New Roman" w:ascii="Times New Roman" w:hAnsi="Times New Roman"/>
          <w:sz w:val="20"/>
          <w:szCs w:val="20"/>
          <w:lang w:val="en-US"/>
        </w:rPr>
        <w:t>I</w:t>
      </w:r>
      <w:r>
        <w:rPr>
          <w:rFonts w:cs="Times New Roman" w:ascii="Times New Roman" w:hAnsi="Times New Roman"/>
          <w:sz w:val="20"/>
          <w:szCs w:val="20"/>
        </w:rPr>
        <w:t xml:space="preserve"> 999.9  000000</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ind w:firstLine="708"/>
        <w:jc w:val="both"/>
        <w:rPr/>
      </w:pPr>
      <w:r>
        <w:rPr>
          <w:rFonts w:cs="Times New Roman" w:ascii="Times New Roman" w:hAnsi="Times New Roman"/>
          <w:sz w:val="28"/>
          <w:szCs w:val="28"/>
        </w:rPr>
        <w:t xml:space="preserve">Каждая строка это запись данных за одни сутки. Поля </w:t>
      </w:r>
      <w:r>
        <w:rPr>
          <w:rFonts w:cs="Times New Roman" w:ascii="Times New Roman" w:hAnsi="Times New Roman"/>
          <w:sz w:val="28"/>
          <w:szCs w:val="28"/>
          <w:lang w:val="en-US"/>
        </w:rPr>
        <w:t>STN</w:t>
      </w:r>
      <w:r>
        <w:rPr>
          <w:rFonts w:cs="Times New Roman" w:ascii="Times New Roman" w:hAnsi="Times New Roman"/>
          <w:sz w:val="28"/>
          <w:szCs w:val="28"/>
        </w:rPr>
        <w:t xml:space="preserve"> </w:t>
      </w:r>
      <w:r>
        <w:rPr>
          <w:rFonts w:cs="Times New Roman" w:ascii="Times New Roman" w:hAnsi="Times New Roman"/>
          <w:sz w:val="28"/>
          <w:szCs w:val="28"/>
          <w:lang w:val="en-US"/>
        </w:rPr>
        <w:t>WBAN</w:t>
      </w:r>
      <w:r>
        <w:rPr>
          <w:rFonts w:cs="Times New Roman" w:ascii="Times New Roman" w:hAnsi="Times New Roman"/>
          <w:sz w:val="28"/>
          <w:szCs w:val="28"/>
        </w:rPr>
        <w:t xml:space="preserve"> являются идентификаторами станции, поле </w:t>
      </w:r>
      <w:r>
        <w:rPr>
          <w:rFonts w:cs="Times New Roman" w:ascii="Times New Roman" w:hAnsi="Times New Roman"/>
          <w:sz w:val="28"/>
          <w:szCs w:val="28"/>
          <w:lang w:val="en-US"/>
        </w:rPr>
        <w:t>YEARMODA</w:t>
      </w:r>
      <w:r>
        <w:rPr>
          <w:rFonts w:cs="Times New Roman" w:ascii="Times New Roman" w:hAnsi="Times New Roman"/>
          <w:sz w:val="28"/>
          <w:szCs w:val="28"/>
        </w:rPr>
        <w:t xml:space="preserve"> указывает на дату. Расшифровка полей приведена в файле </w:t>
      </w:r>
      <w:hyperlink r:id="rId51">
        <w:r>
          <w:rPr>
            <w:rStyle w:val="InternetLink"/>
            <w:rFonts w:cs="Times New Roman" w:ascii="Times New Roman" w:hAnsi="Times New Roman"/>
            <w:sz w:val="28"/>
            <w:szCs w:val="28"/>
          </w:rPr>
          <w:t>ftp://ftp.ncdc.noaa.gov/pub/data/gsod/readme.txt</w:t>
        </w:r>
      </w:hyperlink>
      <w:r>
        <w:rPr>
          <w:rFonts w:cs="Times New Roman" w:ascii="Times New Roman" w:hAnsi="Times New Roman"/>
          <w:sz w:val="28"/>
          <w:szCs w:val="28"/>
        </w:rPr>
        <w:t xml:space="preserve">. </w:t>
      </w:r>
    </w:p>
    <w:p>
      <w:pPr>
        <w:pStyle w:val="Normal"/>
        <w:spacing w:lineRule="auto" w:line="360" w:before="0" w:after="0"/>
        <w:ind w:firstLine="708"/>
        <w:jc w:val="both"/>
        <w:rPr/>
      </w:pPr>
      <w:r>
        <w:rPr>
          <w:rFonts w:cs="Times New Roman" w:ascii="Times New Roman" w:hAnsi="Times New Roman"/>
          <w:sz w:val="28"/>
          <w:szCs w:val="28"/>
        </w:rPr>
        <w:t xml:space="preserve">По идентификаторам станции можно установить ее координаты. Описание станций приведено в файле </w:t>
      </w:r>
      <w:hyperlink r:id="rId52">
        <w:r>
          <w:rPr>
            <w:rStyle w:val="InternetLink"/>
            <w:rFonts w:cs="Times New Roman" w:ascii="Times New Roman" w:hAnsi="Times New Roman"/>
            <w:sz w:val="28"/>
            <w:szCs w:val="28"/>
          </w:rPr>
          <w:t>ftp://ftp.ncdc.noaa.gov/pub/data/gsod/isd-history.csv</w:t>
        </w:r>
      </w:hyperlink>
      <w:r>
        <w:rPr>
          <w:rFonts w:cs="Times New Roman" w:ascii="Times New Roman" w:hAnsi="Times New Roman"/>
          <w:sz w:val="28"/>
          <w:szCs w:val="28"/>
        </w:rPr>
        <w:t xml:space="preserve"> в формате </w:t>
      </w:r>
      <w:r>
        <w:rPr>
          <w:rFonts w:cs="Times New Roman" w:ascii="Times New Roman" w:hAnsi="Times New Roman"/>
          <w:sz w:val="28"/>
          <w:szCs w:val="28"/>
          <w:lang w:val="en-US"/>
        </w:rPr>
        <w:t>CSV</w:t>
      </w:r>
      <w:r>
        <w:rPr>
          <w:rFonts w:cs="Times New Roman" w:ascii="Times New Roman" w:hAnsi="Times New Roman"/>
          <w:sz w:val="28"/>
          <w:szCs w:val="28"/>
        </w:rPr>
        <w:t xml:space="preserve">, и в файле </w:t>
      </w:r>
      <w:hyperlink r:id="rId53">
        <w:r>
          <w:rPr>
            <w:rStyle w:val="InternetLink"/>
            <w:rFonts w:cs="Times New Roman" w:ascii="Times New Roman" w:hAnsi="Times New Roman"/>
            <w:sz w:val="28"/>
            <w:szCs w:val="28"/>
          </w:rPr>
          <w:t>ftp://ftp.ncdc.noaa.gov/pub/data/gsod/isd-history.txt</w:t>
        </w:r>
      </w:hyperlink>
      <w:r>
        <w:rPr>
          <w:rFonts w:cs="Times New Roman" w:ascii="Times New Roman" w:hAnsi="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cs="Times New Roman" w:ascii="Times New Roman" w:hAnsi="Times New Roman"/>
          <w:sz w:val="28"/>
          <w:szCs w:val="28"/>
          <w:lang w:val="en-US"/>
        </w:rPr>
        <w:t>CSV</w:t>
      </w:r>
      <w:r>
        <w:rPr>
          <w:rFonts w:cs="Times New Roman" w:ascii="Times New Roman" w:hAnsi="Times New Roman"/>
          <w:sz w:val="28"/>
          <w:szCs w:val="28"/>
        </w:rPr>
        <w:t xml:space="preserve"> поля записи в строке разделены запятыми, он более удобен для автоматического разбора. Фрагмент файла с описанием станций:</w:t>
      </w:r>
    </w:p>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lang w:val="en-US"/>
        </w:rPr>
        <w:t>USAF</w:t>
      </w:r>
      <w:r>
        <w:rPr>
          <w:rFonts w:cs="Times New Roman" w:ascii="Times New Roman" w:hAnsi="Times New Roman"/>
          <w:sz w:val="20"/>
          <w:szCs w:val="20"/>
        </w:rPr>
        <w:t>","</w:t>
      </w:r>
      <w:r>
        <w:rPr>
          <w:rFonts w:cs="Times New Roman" w:ascii="Times New Roman" w:hAnsi="Times New Roman"/>
          <w:sz w:val="20"/>
          <w:szCs w:val="20"/>
          <w:lang w:val="en-US"/>
        </w:rPr>
        <w:t>WBAN</w:t>
      </w:r>
      <w:r>
        <w:rPr>
          <w:rFonts w:cs="Times New Roman" w:ascii="Times New Roman" w:hAnsi="Times New Roman"/>
          <w:sz w:val="20"/>
          <w:szCs w:val="20"/>
        </w:rPr>
        <w:t>","</w:t>
      </w:r>
      <w:r>
        <w:rPr>
          <w:rFonts w:cs="Times New Roman" w:ascii="Times New Roman" w:hAnsi="Times New Roman"/>
          <w:sz w:val="20"/>
          <w:szCs w:val="20"/>
          <w:lang w:val="en-US"/>
        </w:rPr>
        <w:t>STATIONNAME</w:t>
      </w:r>
      <w:r>
        <w:rPr>
          <w:rFonts w:cs="Times New Roman" w:ascii="Times New Roman" w:hAnsi="Times New Roman"/>
          <w:sz w:val="20"/>
          <w:szCs w:val="20"/>
        </w:rPr>
        <w:t>","</w:t>
      </w:r>
      <w:r>
        <w:rPr>
          <w:rFonts w:cs="Times New Roman" w:ascii="Times New Roman" w:hAnsi="Times New Roman"/>
          <w:sz w:val="20"/>
          <w:szCs w:val="20"/>
          <w:lang w:val="en-US"/>
        </w:rPr>
        <w:t>CTRY</w:t>
      </w:r>
      <w:r>
        <w:rPr>
          <w:rFonts w:cs="Times New Roman" w:ascii="Times New Roman" w:hAnsi="Times New Roman"/>
          <w:sz w:val="20"/>
          <w:szCs w:val="20"/>
        </w:rPr>
        <w:t>","</w:t>
      </w:r>
      <w:r>
        <w:rPr>
          <w:rFonts w:cs="Times New Roman" w:ascii="Times New Roman" w:hAnsi="Times New Roman"/>
          <w:sz w:val="20"/>
          <w:szCs w:val="20"/>
          <w:lang w:val="en-US"/>
        </w:rPr>
        <w:t>STATE</w:t>
      </w:r>
      <w:r>
        <w:rPr>
          <w:rFonts w:cs="Times New Roman" w:ascii="Times New Roman" w:hAnsi="Times New Roman"/>
          <w:sz w:val="20"/>
          <w:szCs w:val="20"/>
        </w:rPr>
        <w:t>","</w:t>
      </w:r>
      <w:r>
        <w:rPr>
          <w:rFonts w:cs="Times New Roman" w:ascii="Times New Roman" w:hAnsi="Times New Roman"/>
          <w:sz w:val="20"/>
          <w:szCs w:val="20"/>
          <w:lang w:val="en-US"/>
        </w:rPr>
        <w:t>ICAO</w:t>
      </w:r>
      <w:r>
        <w:rPr>
          <w:rFonts w:cs="Times New Roman" w:ascii="Times New Roman" w:hAnsi="Times New Roman"/>
          <w:sz w:val="20"/>
          <w:szCs w:val="20"/>
        </w:rPr>
        <w:t>","</w:t>
      </w:r>
      <w:r>
        <w:rPr>
          <w:rFonts w:cs="Times New Roman" w:ascii="Times New Roman" w:hAnsi="Times New Roman"/>
          <w:sz w:val="20"/>
          <w:szCs w:val="20"/>
          <w:lang w:val="en-US"/>
        </w:rPr>
        <w:t>LAT</w:t>
      </w:r>
      <w:r>
        <w:rPr>
          <w:rFonts w:cs="Times New Roman" w:ascii="Times New Roman" w:hAnsi="Times New Roman"/>
          <w:sz w:val="20"/>
          <w:szCs w:val="20"/>
        </w:rPr>
        <w:t>","</w:t>
      </w:r>
      <w:r>
        <w:rPr>
          <w:rFonts w:cs="Times New Roman" w:ascii="Times New Roman" w:hAnsi="Times New Roman"/>
          <w:sz w:val="20"/>
          <w:szCs w:val="20"/>
          <w:lang w:val="en-US"/>
        </w:rPr>
        <w:t>LON</w:t>
      </w:r>
      <w:r>
        <w:rPr>
          <w:rFonts w:cs="Times New Roman" w:ascii="Times New Roman" w:hAnsi="Times New Roman"/>
          <w:sz w:val="20"/>
          <w:szCs w:val="20"/>
        </w:rPr>
        <w:t>","</w:t>
      </w:r>
      <w:r>
        <w:rPr>
          <w:rFonts w:cs="Times New Roman" w:ascii="Times New Roman" w:hAnsi="Times New Roman"/>
          <w:sz w:val="20"/>
          <w:szCs w:val="20"/>
          <w:lang w:val="en-US"/>
        </w:rPr>
        <w:t>ELEV</w:t>
      </w:r>
      <w:r>
        <w:rPr>
          <w:rFonts w:cs="Times New Roman" w:ascii="Times New Roman" w:hAnsi="Times New Roman"/>
          <w:sz w:val="20"/>
          <w:szCs w:val="20"/>
        </w:rPr>
        <w:t>(</w:t>
      </w:r>
      <w:r>
        <w:rPr>
          <w:rFonts w:cs="Times New Roman" w:ascii="Times New Roman" w:hAnsi="Times New Roman"/>
          <w:sz w:val="20"/>
          <w:szCs w:val="20"/>
          <w:lang w:val="en-US"/>
        </w:rPr>
        <w:t>M</w:t>
      </w:r>
      <w:r>
        <w:rPr>
          <w:rFonts w:cs="Times New Roman" w:ascii="Times New Roman" w:hAnsi="Times New Roman"/>
          <w:sz w:val="20"/>
          <w:szCs w:val="20"/>
        </w:rPr>
        <w:t>)","</w:t>
      </w:r>
      <w:r>
        <w:rPr>
          <w:rFonts w:cs="Times New Roman" w:ascii="Times New Roman" w:hAnsi="Times New Roman"/>
          <w:sz w:val="20"/>
          <w:szCs w:val="20"/>
          <w:lang w:val="en-US"/>
        </w:rPr>
        <w:t>BEGIN</w:t>
      </w:r>
      <w:r>
        <w:rPr>
          <w:rFonts w:cs="Times New Roman" w:ascii="Times New Roman" w:hAnsi="Times New Roman"/>
          <w:sz w:val="20"/>
          <w:szCs w:val="20"/>
        </w:rPr>
        <w:t>","</w:t>
      </w:r>
      <w:r>
        <w:rPr>
          <w:rFonts w:cs="Times New Roman" w:ascii="Times New Roman" w:hAnsi="Times New Roman"/>
          <w:sz w:val="20"/>
          <w:szCs w:val="20"/>
          <w:lang w:val="en-US"/>
        </w:rPr>
        <w:t>END</w:t>
      </w:r>
      <w:r>
        <w:rPr>
          <w:rFonts w:cs="Times New Roman" w:ascii="Times New Roman" w:hAnsi="Times New Roman"/>
          <w:sz w:val="20"/>
          <w:szCs w:val="20"/>
        </w:rPr>
        <w:t>"</w:t>
      </w:r>
    </w:p>
    <w:p>
      <w:pPr>
        <w:pStyle w:val="Normal"/>
        <w:spacing w:lineRule="auto" w:line="36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t>"007005","99999","CWOS 07005","","","","","","","20120127","20120127"</w:t>
      </w:r>
    </w:p>
    <w:p>
      <w:pPr>
        <w:pStyle w:val="Normal"/>
        <w:spacing w:lineRule="auto" w:line="36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t>"007011","99999","CWOS 07011","","","","","","","20111025","20121129"</w:t>
      </w:r>
    </w:p>
    <w:p>
      <w:pPr>
        <w:pStyle w:val="Normal"/>
        <w:spacing w:lineRule="auto" w:line="36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t>"007018","99999","WXPOD 7018","","","","+00.000","+000.000","+7018.0","20110309","20130730"</w:t>
      </w:r>
    </w:p>
    <w:p>
      <w:pPr>
        <w:pStyle w:val="Normal"/>
        <w:spacing w:lineRule="auto" w:line="36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t>"007019","99999","CWOS 07019","","","","","","","20130625","20130703"</w:t>
      </w:r>
    </w:p>
    <w:p>
      <w:pPr>
        <w:pStyle w:val="Normal"/>
        <w:spacing w:lineRule="auto" w:line="36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t>"007025","99999","CWOS 07025","","","","","","","20120127","20120127"</w:t>
      </w:r>
    </w:p>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"007026","99999","WXPOD 7026","AF","","","+00.000","+000.000","+7026.0","20120713","20141120"</w:t>
      </w:r>
    </w:p>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cs="Times New Roman" w:ascii="Times New Roman" w:hAnsi="Times New Roman"/>
          <w:sz w:val="28"/>
          <w:szCs w:val="28"/>
          <w:lang w:val="en-US"/>
        </w:rPr>
        <w:t>sqlite</w:t>
      </w:r>
      <w:r>
        <w:rPr>
          <w:rFonts w:cs="Times New Roman" w:ascii="Times New Roman" w:hAnsi="Times New Roman"/>
          <w:sz w:val="28"/>
          <w:szCs w:val="28"/>
        </w:rPr>
        <w:t xml:space="preserve">.  В рамках данной работы был написан парсер на языке </w:t>
      </w:r>
      <w:r>
        <w:rPr>
          <w:rFonts w:cs="Times New Roman" w:ascii="Times New Roman" w:hAnsi="Times New Roman"/>
          <w:sz w:val="28"/>
          <w:szCs w:val="28"/>
          <w:lang w:val="en-US"/>
        </w:rPr>
        <w:t>PHP</w:t>
      </w:r>
      <w:r>
        <w:rPr>
          <w:rFonts w:cs="Times New Roman" w:ascii="Times New Roman" w:hAnsi="Times New Roman"/>
          <w:sz w:val="28"/>
          <w:szCs w:val="28"/>
        </w:rPr>
        <w:t xml:space="preserve">, который считывает данные в базу формата </w:t>
      </w:r>
      <w:r>
        <w:rPr>
          <w:rFonts w:cs="Times New Roman" w:ascii="Times New Roman" w:hAnsi="Times New Roman"/>
          <w:sz w:val="28"/>
          <w:szCs w:val="28"/>
          <w:lang w:val="en-US"/>
        </w:rPr>
        <w:t>sqlite</w:t>
      </w:r>
      <w:r>
        <w:rPr>
          <w:rFonts w:cs="Times New Roman" w:ascii="Times New Roman" w:hAnsi="Times New Roman"/>
          <w:sz w:val="28"/>
          <w:szCs w:val="28"/>
        </w:rPr>
        <w:t xml:space="preserve">3. 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pPr>
        <w:pStyle w:val="Normal"/>
        <w:spacing w:lineRule="auto" w:line="360" w:before="0" w:after="0"/>
        <w:ind w:firstLine="708"/>
        <w:jc w:val="both"/>
        <w:rPr>
          <w:rFonts w:ascii="Times New Roman" w:hAnsi="Times New Roman" w:cs="Times New Roman"/>
          <w:b/>
          <w:b/>
          <w:sz w:val="28"/>
          <w:szCs w:val="28"/>
        </w:rPr>
      </w:pPr>
      <w:del w:id="15" w:author="alex-mint " w:date="2015-05-22T22:31:00Z">
        <w:r>
          <w:rPr>
            <w:rFonts w:cs="Times New Roman" w:ascii="Times New Roman" w:hAnsi="Times New Roman"/>
            <w:b/>
            <w:sz w:val="28"/>
            <w:szCs w:val="28"/>
          </w:rPr>
        </w:r>
      </w:del>
    </w:p>
    <w:p>
      <w:pPr>
        <w:pStyle w:val="Normal"/>
        <w:spacing w:lineRule="auto" w:line="360" w:before="0" w:after="0"/>
        <w:rPr>
          <w:rFonts w:ascii="Times New Roman" w:hAnsi="Times New Roman" w:cs="Times New Roman"/>
          <w:b/>
          <w:b/>
          <w:sz w:val="28"/>
          <w:szCs w:val="28"/>
        </w:rPr>
      </w:pPr>
      <w:del w:id="16" w:author="alex-mint " w:date="2015-05-22T22:31:00Z">
        <w:r>
          <w:rPr>
            <w:rFonts w:cs="Times New Roman" w:ascii="Times New Roman" w:hAnsi="Times New Roman"/>
            <w:b/>
            <w:sz w:val="28"/>
            <w:szCs w:val="28"/>
          </w:rPr>
        </w:r>
      </w:del>
    </w:p>
    <w:p>
      <w:pPr>
        <w:pStyle w:val="Normal"/>
        <w:spacing w:lineRule="auto" w:line="360" w:before="0" w:after="0"/>
        <w:rPr>
          <w:rFonts w:ascii="Times New Roman" w:hAnsi="Times New Roman" w:cs="Times New Roman"/>
          <w:b/>
          <w:b/>
          <w:sz w:val="28"/>
          <w:szCs w:val="28"/>
        </w:rPr>
      </w:pPr>
      <w:del w:id="17" w:author="alex-mint " w:date="2015-05-22T22:31:00Z">
        <w:r>
          <w:rPr>
            <w:rFonts w:cs="Times New Roman" w:ascii="Times New Roman" w:hAnsi="Times New Roman"/>
            <w:b/>
            <w:sz w:val="28"/>
            <w:szCs w:val="28"/>
          </w:rPr>
        </w:r>
      </w:del>
    </w:p>
    <w:p>
      <w:pPr>
        <w:pStyle w:val="Normal"/>
        <w:spacing w:lineRule="auto" w:line="360" w:before="0" w:after="0"/>
        <w:rPr>
          <w:rFonts w:ascii="Times New Roman" w:hAnsi="Times New Roman" w:cs="Times New Roman"/>
          <w:b/>
          <w:b/>
          <w:sz w:val="28"/>
          <w:szCs w:val="28"/>
        </w:rPr>
      </w:pPr>
      <w:del w:id="18" w:author="alex-mint " w:date="2015-05-22T22:31:00Z">
        <w:r>
          <w:rPr>
            <w:rFonts w:cs="Times New Roman" w:ascii="Times New Roman" w:hAnsi="Times New Roman"/>
            <w:b/>
            <w:sz w:val="28"/>
            <w:szCs w:val="28"/>
          </w:rPr>
        </w:r>
      </w:del>
    </w:p>
    <w:p>
      <w:pPr>
        <w:pStyle w:val="Normal"/>
        <w:spacing w:lineRule="auto" w:line="360" w:before="0" w:after="0"/>
        <w:rPr>
          <w:rFonts w:ascii="Times New Roman" w:hAnsi="Times New Roman" w:cs="Times New Roman"/>
          <w:b/>
          <w:b/>
          <w:sz w:val="28"/>
          <w:szCs w:val="28"/>
        </w:rPr>
      </w:pPr>
      <w:del w:id="19" w:author="alex-mint " w:date="2015-05-22T22:31:00Z">
        <w:r>
          <w:rPr>
            <w:rFonts w:cs="Times New Roman" w:ascii="Times New Roman" w:hAnsi="Times New Roman"/>
            <w:b/>
            <w:sz w:val="28"/>
            <w:szCs w:val="28"/>
          </w:rPr>
        </w:r>
      </w:del>
    </w:p>
    <w:p>
      <w:pPr>
        <w:pStyle w:val="Normal"/>
        <w:spacing w:lineRule="auto" w:line="360" w:before="0" w:after="0"/>
        <w:rPr>
          <w:rFonts w:ascii="Times New Roman" w:hAnsi="Times New Roman" w:cs="Times New Roman"/>
          <w:b/>
          <w:b/>
          <w:sz w:val="28"/>
          <w:szCs w:val="28"/>
        </w:rPr>
      </w:pPr>
      <w:del w:id="20" w:author="alex-mint " w:date="2015-05-22T22:31:00Z">
        <w:r>
          <w:rPr>
            <w:rFonts w:cs="Times New Roman" w:ascii="Times New Roman" w:hAnsi="Times New Roman"/>
            <w:b/>
            <w:sz w:val="28"/>
            <w:szCs w:val="28"/>
          </w:rPr>
        </w:r>
      </w:del>
    </w:p>
    <w:p>
      <w:pPr>
        <w:pStyle w:val="Normal"/>
        <w:spacing w:lineRule="auto" w:line="360" w:before="0" w:after="0"/>
        <w:rPr>
          <w:rFonts w:ascii="Times New Roman" w:hAnsi="Times New Roman" w:cs="Times New Roman"/>
          <w:b/>
          <w:b/>
          <w:sz w:val="28"/>
          <w:szCs w:val="28"/>
        </w:rPr>
      </w:pPr>
      <w:del w:id="21" w:author="alex-mint " w:date="2015-05-22T22:31:00Z">
        <w:r>
          <w:rPr>
            <w:rFonts w:cs="Times New Roman" w:ascii="Times New Roman" w:hAnsi="Times New Roman"/>
            <w:b/>
            <w:sz w:val="28"/>
            <w:szCs w:val="28"/>
          </w:rPr>
        </w:r>
      </w:del>
    </w:p>
    <w:p>
      <w:pPr>
        <w:pStyle w:val="Normal"/>
        <w:spacing w:lineRule="auto" w:line="360" w:before="0" w:after="0"/>
        <w:rPr>
          <w:rFonts w:ascii="Times New Roman" w:hAnsi="Times New Roman" w:cs="Times New Roman"/>
          <w:b/>
          <w:b/>
          <w:sz w:val="28"/>
          <w:szCs w:val="28"/>
        </w:rPr>
      </w:pPr>
      <w:del w:id="22" w:author="alex-mint " w:date="2015-05-22T22:31:00Z">
        <w:r>
          <w:rPr>
            <w:rFonts w:cs="Times New Roman" w:ascii="Times New Roman" w:hAnsi="Times New Roman"/>
            <w:b/>
            <w:sz w:val="28"/>
            <w:szCs w:val="28"/>
          </w:rPr>
        </w:r>
      </w:del>
    </w:p>
    <w:p>
      <w:pPr>
        <w:pStyle w:val="Normal"/>
        <w:spacing w:lineRule="auto" w:line="360" w:before="0" w:after="0"/>
        <w:rPr>
          <w:rFonts w:ascii="Times New Roman" w:hAnsi="Times New Roman" w:cs="Times New Roman"/>
          <w:b/>
          <w:b/>
          <w:sz w:val="28"/>
          <w:szCs w:val="28"/>
        </w:rPr>
      </w:pPr>
      <w:del w:id="23" w:author="alex-mint " w:date="2015-05-22T22:31:00Z">
        <w:r>
          <w:rPr>
            <w:rFonts w:cs="Times New Roman" w:ascii="Times New Roman" w:hAnsi="Times New Roman"/>
            <w:b/>
            <w:sz w:val="28"/>
            <w:szCs w:val="28"/>
          </w:rPr>
        </w:r>
      </w:del>
    </w:p>
    <w:p>
      <w:pPr>
        <w:pStyle w:val="Normal"/>
        <w:spacing w:lineRule="auto" w:line="360" w:before="0" w:after="0"/>
        <w:rPr>
          <w:rFonts w:ascii="Times New Roman" w:hAnsi="Times New Roman" w:cs="Times New Roman"/>
          <w:b/>
          <w:b/>
          <w:sz w:val="28"/>
          <w:szCs w:val="28"/>
        </w:rPr>
      </w:pPr>
      <w:del w:id="24" w:author="alex-mint " w:date="2015-05-22T22:31:00Z">
        <w:r>
          <w:rPr>
            <w:rFonts w:cs="Times New Roman" w:ascii="Times New Roman" w:hAnsi="Times New Roman"/>
            <w:b/>
            <w:sz w:val="28"/>
            <w:szCs w:val="28"/>
          </w:rPr>
        </w:r>
      </w:del>
    </w:p>
    <w:p>
      <w:pPr>
        <w:pStyle w:val="Normal"/>
        <w:spacing w:lineRule="auto" w:line="360" w:before="0" w:after="0"/>
        <w:rPr>
          <w:rFonts w:ascii="Times New Roman" w:hAnsi="Times New Roman" w:cs="Times New Roman"/>
          <w:b/>
          <w:b/>
          <w:sz w:val="28"/>
          <w:szCs w:val="28"/>
        </w:rPr>
      </w:pPr>
      <w:del w:id="25" w:author="alex-mint " w:date="2015-05-22T22:31:00Z">
        <w:r>
          <w:rPr>
            <w:rFonts w:cs="Times New Roman" w:ascii="Times New Roman" w:hAnsi="Times New Roman"/>
            <w:b/>
            <w:sz w:val="28"/>
            <w:szCs w:val="28"/>
          </w:rPr>
        </w:r>
      </w:del>
    </w:p>
    <w:p>
      <w:pPr>
        <w:pStyle w:val="Normal"/>
        <w:spacing w:lineRule="auto" w:line="360" w:before="0" w:after="0"/>
        <w:ind w:firstLine="708"/>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5. Реализация прототипа игры</w:t>
      </w:r>
    </w:p>
    <w:p>
      <w:pPr>
        <w:pStyle w:val="Normal"/>
        <w:spacing w:lineRule="auto" w:line="360" w:before="0" w:after="0"/>
        <w:ind w:firstLine="708"/>
        <w:jc w:val="both"/>
        <w:rPr/>
      </w:pPr>
      <w:r>
        <w:rPr>
          <w:rFonts w:cs="Times New Roman" w:ascii="Times New Roman" w:hAnsi="Times New Roman"/>
          <w:sz w:val="28"/>
          <w:szCs w:val="28"/>
        </w:rPr>
        <w:t>Создаваемая игра относится к жанру браузерных многопользовательских онлайн стратегий реального времени. Стратегия реального времени (РТС</w:t>
      </w:r>
      <w:ins w:id="26" w:author="alex-mint " w:date="2015-05-22T22:33:00Z">
        <w:r>
          <w:rPr>
            <w:rFonts w:cs="Times New Roman" w:ascii="Times New Roman" w:hAnsi="Times New Roman"/>
            <w:sz w:val="28"/>
            <w:szCs w:val="28"/>
          </w:rPr>
          <w:t xml:space="preserve"> </w:t>
        </w:r>
      </w:ins>
      <w:ins w:id="27" w:author="alex-mint " w:date="2015-05-22T22:33:00Z">
        <w:r>
          <w:rPr>
            <w:rFonts w:cs="Times New Roman" w:ascii="Times New Roman" w:hAnsi="Times New Roman"/>
            <w:sz w:val="28"/>
            <w:szCs w:val="28"/>
          </w:rPr>
          <w:t>не понятна абриевиатура</w:t>
        </w:r>
      </w:ins>
      <w:r>
        <w:rPr>
          <w:rFonts w:cs="Times New Roman" w:ascii="Times New Roman" w:hAnsi="Times New Roman"/>
          <w:sz w:val="28"/>
          <w:szCs w:val="28"/>
        </w:rPr>
        <w:t xml:space="preserve">) это  игра в которой </w:t>
      </w:r>
      <w:r>
        <w:rPr>
          <w:rFonts w:cs="Times New Roman" w:ascii="Times New Roman" w:hAnsi="Times New Roman"/>
          <w:sz w:val="28"/>
          <w:szCs w:val="28"/>
          <w:shd w:fill="FFFF00" w:val="clear"/>
          <w:rPrChange w:id="0" w:author="alex-mint " w:date="2015-05-22T22:33:00Z"/>
        </w:rPr>
        <w:t>сочнтаются</w:t>
      </w:r>
      <w:r>
        <w:rPr>
          <w:rFonts w:cs="Times New Roman" w:ascii="Times New Roman" w:hAnsi="Times New Roman"/>
          <w:sz w:val="28"/>
          <w:szCs w:val="28"/>
        </w:rPr>
        <w:t xml:space="preserve"> быстро развивающийся тактический бой, управление ресурсами, и развитие экономики в течение определенного игрового мира. Типичная игра РТС состоит из карты мира с различными блоками, зданий и рельефа местности, а также интерфейса чтобы контролировать и управлять этими элементами. Игрок использует интерфейс для выполнения таких задач, как сбор ресурсов, строительства зданий и создания армии, а затем </w:t>
      </w:r>
      <w:r>
        <w:rPr>
          <w:rFonts w:cs="Times New Roman" w:ascii="Times New Roman" w:hAnsi="Times New Roman"/>
          <w:sz w:val="28"/>
          <w:szCs w:val="28"/>
          <w:shd w:fill="FFFF00" w:val="clear"/>
          <w:rPrChange w:id="0" w:author="alex-mint " w:date="2015-05-22T22:33:00Z"/>
        </w:rPr>
        <w:t>управляет армию</w:t>
      </w:r>
      <w:r>
        <w:rPr>
          <w:rFonts w:cs="Times New Roman" w:ascii="Times New Roman" w:hAnsi="Times New Roman"/>
          <w:sz w:val="28"/>
          <w:szCs w:val="28"/>
        </w:rPr>
        <w:t xml:space="preserve"> для достижения комплекса целей, определенных для каждого уровня[1].</w:t>
      </w:r>
    </w:p>
    <w:p>
      <w:pPr>
        <w:pStyle w:val="Normal"/>
        <w:spacing w:lineRule="auto" w:line="360" w:before="0" w:after="0"/>
        <w:jc w:val="both"/>
        <w:rPr/>
      </w:pPr>
      <w:r>
        <w:rPr>
          <w:rFonts w:cs="Times New Roman" w:ascii="Times New Roman" w:hAnsi="Times New Roman"/>
          <w:sz w:val="28"/>
          <w:szCs w:val="28"/>
        </w:rPr>
        <w:t xml:space="preserve"> </w:t>
      </w:r>
      <w:r>
        <w:rPr>
          <w:rFonts w:cs="Times New Roman" w:ascii="Times New Roman" w:hAnsi="Times New Roman"/>
          <w:sz w:val="28"/>
          <w:szCs w:val="28"/>
        </w:rPr>
        <w:t xml:space="preserve">Ключ к успешному созданию стратегии  это баланс[2]. </w:t>
      </w:r>
      <w:del w:id="30" w:author="alex-mint " w:date="2015-05-22T22:34:00Z">
        <w:r>
          <w:rPr>
            <w:rFonts w:cs="Times New Roman" w:ascii="Times New Roman" w:hAnsi="Times New Roman"/>
            <w:sz w:val="28"/>
            <w:szCs w:val="28"/>
            <w:shd w:fill="FFFF00" w:val="clear"/>
          </w:rPr>
          <w:delText xml:space="preserve">Баланс это главное, и это может быть достигнуто только через тысячи часов игры. Больше чем в любом другом жанре, это важно иметь в  стратегии, так что месяцы могут быть потрачены на балансировку игры. </w:delText>
        </w:r>
      </w:del>
      <w:ins w:id="31" w:author="alex-mint " w:date="2015-05-22T22:34:00Z">
        <w:r>
          <w:rPr>
            <w:rFonts w:cs="Times New Roman" w:ascii="Times New Roman" w:hAnsi="Times New Roman"/>
            <w:sz w:val="28"/>
            <w:szCs w:val="28"/>
            <w:shd w:fill="FFFF00" w:val="clear"/>
          </w:rPr>
          <w:t xml:space="preserve"> </w:t>
        </w:r>
      </w:ins>
      <w:ins w:id="32" w:author="alex-mint " w:date="2015-05-22T22:34:00Z">
        <w:r>
          <w:rPr>
            <w:rFonts w:cs="Times New Roman" w:ascii="Times New Roman" w:hAnsi="Times New Roman"/>
            <w:sz w:val="28"/>
            <w:szCs w:val="28"/>
            <w:shd w:fill="FFFF00" w:val="clear"/>
          </w:rPr>
          <w:t xml:space="preserve">Не дисс-й стиль </w:t>
        </w:r>
      </w:ins>
      <w:r>
        <w:rPr>
          <w:rFonts w:cs="Times New Roman" w:ascii="Times New Roman" w:hAnsi="Times New Roman"/>
          <w:sz w:val="28"/>
          <w:szCs w:val="28"/>
        </w:rPr>
        <w:t xml:space="preserve">Этот баланс распространяется на все в игре. Там не должно быть только одного правильного  способа выполнить задачу. Не должно быть единственной стратегии  всегда приводящей к успеху.  В противном случае, игра быстро перестает быть интересной. В хорошо сбалансированной игре,  успех игрока почти полностью определяется его квалификацией. Если ресурсов слишком много,  игроку никогда не придется искать решения по их поводу. Если слишком мало, то игрок будет тратить свое время на беспокойство об этом, за исключением всего остального.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При подключении первого пользователя он может выбрать миссию для игры и страну за которую будет играть (Рис. 5.1.1.). При присоединении второго пользователя игра начинается (Рис.5.1.2.).  </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Интерфейс игры показан на Рис. 5.1.3.</w:t>
      </w:r>
    </w:p>
    <w:p>
      <w:pPr>
        <w:pStyle w:val="Normal"/>
        <w:spacing w:lineRule="auto" w:line="360" w:before="0" w:after="0"/>
        <w:jc w:val="both"/>
        <w:rPr>
          <w:rFonts w:ascii="Times New Roman" w:hAnsi="Times New Roman" w:cs="Times New Roman"/>
          <w:sz w:val="28"/>
          <w:szCs w:val="28"/>
        </w:rPr>
      </w:pPr>
      <w:r>
        <w:rPr/>
        <w:drawing>
          <wp:inline distT="0" distB="0" distL="0" distR="0">
            <wp:extent cx="6120130" cy="4756150"/>
            <wp:effectExtent l="0" t="0" r="0" b="0"/>
            <wp:docPr id="4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
                    <pic:cNvPicPr>
                      <a:picLocks noChangeAspect="1" noChangeArrowheads="1"/>
                    </pic:cNvPicPr>
                  </pic:nvPicPr>
                  <pic:blipFill>
                    <a:blip r:embed="rId54"/>
                    <a:stretch>
                      <a:fillRect/>
                    </a:stretch>
                  </pic:blipFill>
                  <pic:spPr bwMode="auto">
                    <a:xfrm>
                      <a:off x="0" y="0"/>
                      <a:ext cx="6120130" cy="4756150"/>
                    </a:xfrm>
                    <a:prstGeom prst="rect">
                      <a:avLst/>
                    </a:prstGeom>
                    <a:noFill/>
                    <a:ln w="9525">
                      <a:noFill/>
                      <a:miter lim="800000"/>
                      <a:headEnd/>
                      <a:tailEnd/>
                    </a:ln>
                  </pic:spPr>
                </pic:pic>
              </a:graphicData>
            </a:graphic>
          </wp:inline>
        </w:drawing>
      </w:r>
    </w:p>
    <w:p>
      <w:pPr>
        <w:pStyle w:val="Normal"/>
        <w:spacing w:lineRule="auto" w:line="360" w:before="0" w:after="0"/>
        <w:ind w:firstLine="708"/>
        <w:jc w:val="center"/>
        <w:rPr>
          <w:rFonts w:ascii="Times New Roman" w:hAnsi="Times New Roman" w:cs="Times New Roman"/>
          <w:sz w:val="28"/>
          <w:szCs w:val="28"/>
        </w:rPr>
      </w:pPr>
      <w:r>
        <w:rPr>
          <w:rFonts w:cs="Times New Roman" w:ascii="Times New Roman" w:hAnsi="Times New Roman"/>
          <w:sz w:val="28"/>
          <w:szCs w:val="28"/>
        </w:rPr>
        <w:t>Рис. 5.1.1. Экран выбора миссии</w:t>
      </w:r>
    </w:p>
    <w:p>
      <w:pPr>
        <w:pStyle w:val="Normal"/>
        <w:spacing w:lineRule="auto" w:line="360" w:before="0" w:after="0"/>
        <w:rPr>
          <w:rFonts w:ascii="Times New Roman" w:hAnsi="Times New Roman" w:cs="Times New Roman"/>
          <w:sz w:val="28"/>
          <w:szCs w:val="28"/>
        </w:rPr>
      </w:pPr>
      <w:r>
        <w:rPr/>
        <w:drawing>
          <wp:inline distT="0" distB="0" distL="0" distR="0">
            <wp:extent cx="6120130" cy="4756150"/>
            <wp:effectExtent l="0" t="0" r="0" b="0"/>
            <wp:docPr id="4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 descr=""/>
                    <pic:cNvPicPr>
                      <a:picLocks noChangeAspect="1" noChangeArrowheads="1"/>
                    </pic:cNvPicPr>
                  </pic:nvPicPr>
                  <pic:blipFill>
                    <a:blip r:embed="rId55"/>
                    <a:stretch>
                      <a:fillRect/>
                    </a:stretch>
                  </pic:blipFill>
                  <pic:spPr bwMode="auto">
                    <a:xfrm>
                      <a:off x="0" y="0"/>
                      <a:ext cx="6120130" cy="4756150"/>
                    </a:xfrm>
                    <a:prstGeom prst="rect">
                      <a:avLst/>
                    </a:prstGeom>
                    <a:noFill/>
                    <a:ln w="9525">
                      <a:noFill/>
                      <a:miter lim="800000"/>
                      <a:headEnd/>
                      <a:tailEnd/>
                    </a:ln>
                  </pic:spPr>
                </pic:pic>
              </a:graphicData>
            </a:graphic>
          </wp:inline>
        </w:drawing>
      </w:r>
    </w:p>
    <w:p>
      <w:pPr>
        <w:pStyle w:val="Normal"/>
        <w:spacing w:lineRule="auto" w:line="360" w:before="0" w:after="0"/>
        <w:ind w:firstLine="708"/>
        <w:jc w:val="center"/>
        <w:rPr>
          <w:rFonts w:ascii="Times New Roman" w:hAnsi="Times New Roman" w:cs="Times New Roman"/>
          <w:sz w:val="28"/>
          <w:szCs w:val="28"/>
        </w:rPr>
      </w:pPr>
      <w:r>
        <w:rPr>
          <w:rFonts w:cs="Times New Roman" w:ascii="Times New Roman" w:hAnsi="Times New Roman"/>
          <w:sz w:val="28"/>
          <w:szCs w:val="28"/>
        </w:rPr>
        <w:t>Рис. 5.1.2. Экран присоединения к игре</w:t>
      </w:r>
    </w:p>
    <w:p>
      <w:pPr>
        <w:pStyle w:val="Normal"/>
        <w:spacing w:lineRule="auto" w:line="360" w:before="0" w:after="0"/>
        <w:rPr>
          <w:rFonts w:ascii="Times New Roman" w:hAnsi="Times New Roman" w:cs="Times New Roman"/>
          <w:sz w:val="28"/>
          <w:szCs w:val="28"/>
        </w:rPr>
      </w:pPr>
      <w:r>
        <w:rPr/>
        <w:drawing>
          <wp:inline distT="0" distB="0" distL="0" distR="0">
            <wp:extent cx="5828665" cy="4248150"/>
            <wp:effectExtent l="0" t="0" r="0" b="0"/>
            <wp:docPr id="43"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7" descr=""/>
                    <pic:cNvPicPr>
                      <a:picLocks noChangeAspect="1" noChangeArrowheads="1"/>
                    </pic:cNvPicPr>
                  </pic:nvPicPr>
                  <pic:blipFill>
                    <a:blip r:embed="rId56"/>
                    <a:stretch>
                      <a:fillRect/>
                    </a:stretch>
                  </pic:blipFill>
                  <pic:spPr bwMode="auto">
                    <a:xfrm>
                      <a:off x="0" y="0"/>
                      <a:ext cx="5828665" cy="4248150"/>
                    </a:xfrm>
                    <a:prstGeom prst="rect">
                      <a:avLst/>
                    </a:prstGeom>
                    <a:noFill/>
                    <a:ln w="9525">
                      <a:noFill/>
                      <a:miter lim="800000"/>
                      <a:headEnd/>
                      <a:tailEnd/>
                    </a:ln>
                  </pic:spPr>
                </pic:pic>
              </a:graphicData>
            </a:graphic>
          </wp:inline>
        </w:drawing>
      </w:r>
    </w:p>
    <w:p>
      <w:pPr>
        <w:pStyle w:val="Normal"/>
        <w:spacing w:lineRule="auto" w:line="360" w:before="0" w:after="0"/>
        <w:jc w:val="both"/>
        <w:rPr>
          <w:rFonts w:ascii="Times New Roman" w:hAnsi="Times New Roman" w:cs="Times New Roman"/>
          <w:sz w:val="28"/>
          <w:szCs w:val="28"/>
        </w:rPr>
      </w:pPr>
      <w:r>
        <w:rPr/>
        <w:drawing>
          <wp:inline distT="0" distB="0" distL="0" distR="0">
            <wp:extent cx="5828030" cy="4408170"/>
            <wp:effectExtent l="0" t="0" r="0" b="0"/>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57"/>
                    <a:stretch>
                      <a:fillRect/>
                    </a:stretch>
                  </pic:blipFill>
                  <pic:spPr bwMode="auto">
                    <a:xfrm>
                      <a:off x="0" y="0"/>
                      <a:ext cx="5828030" cy="4408170"/>
                    </a:xfrm>
                    <a:prstGeom prst="rect">
                      <a:avLst/>
                    </a:prstGeom>
                    <a:noFill/>
                    <a:ln w="9525">
                      <a:noFill/>
                      <a:miter lim="800000"/>
                      <a:headEnd/>
                      <a:tailEnd/>
                    </a:ln>
                  </pic:spPr>
                </pic:pic>
              </a:graphicData>
            </a:graphic>
          </wp:inline>
        </w:drawing>
      </w:r>
    </w:p>
    <w:p>
      <w:pPr>
        <w:pStyle w:val="Normal"/>
        <w:tabs>
          <w:tab w:val="left" w:pos="3180" w:leader="none"/>
        </w:tabs>
        <w:jc w:val="center"/>
        <w:rPr>
          <w:rFonts w:ascii="Times New Roman" w:hAnsi="Times New Roman" w:cs="Times New Roman"/>
          <w:sz w:val="28"/>
          <w:szCs w:val="28"/>
        </w:rPr>
      </w:pPr>
      <w:r>
        <w:rPr>
          <w:rFonts w:cs="Times New Roman" w:ascii="Times New Roman" w:hAnsi="Times New Roman"/>
          <w:sz w:val="28"/>
          <w:szCs w:val="28"/>
        </w:rPr>
        <w:t xml:space="preserve">Рис. 5.1.3. Интерфейс игры </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5.1. Архитектура</w:t>
      </w:r>
    </w:p>
    <w:p>
      <w:pPr>
        <w:pStyle w:val="Normal"/>
        <w:spacing w:lineRule="auto" w:line="360" w:before="0" w:after="0"/>
        <w:ind w:firstLine="708"/>
        <w:jc w:val="both"/>
        <w:rPr/>
      </w:pPr>
      <w:r>
        <w:rPr>
          <w:rFonts w:cs="Times New Roman" w:ascii="Times New Roman" w:hAnsi="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cs="Times New Roman" w:ascii="Times New Roman" w:hAnsi="Times New Roman"/>
          <w:sz w:val="28"/>
          <w:szCs w:val="28"/>
          <w:lang w:val="en-US"/>
        </w:rPr>
        <w:t>HTTP</w:t>
      </w:r>
      <w:r>
        <w:rPr>
          <w:rFonts w:cs="Times New Roman" w:ascii="Times New Roman" w:hAnsi="Times New Roman"/>
          <w:sz w:val="28"/>
          <w:szCs w:val="28"/>
        </w:rPr>
        <w:t xml:space="preserve">-серверы (Рис. 5.1.6.). Они могут быть размещены как на одной машине, так и на разных. </w:t>
      </w:r>
      <w:del w:id="33" w:author="alex-mint " w:date="2015-05-22T22:45:00Z">
        <w:r>
          <w:rPr>
            <w:rFonts w:cs="Times New Roman" w:ascii="Times New Roman" w:hAnsi="Times New Roman"/>
            <w:sz w:val="28"/>
            <w:szCs w:val="28"/>
            <w:shd w:fill="FFFF00" w:val="clear"/>
          </w:rPr>
          <w:delText xml:space="preserve">Игровой сервер обращается к сервисам посредством </w:delText>
        </w:r>
      </w:del>
      <w:del w:id="34" w:author="alex-mint " w:date="2015-05-22T22:45:00Z">
        <w:r>
          <w:rPr>
            <w:rFonts w:cs="Times New Roman" w:ascii="Times New Roman" w:hAnsi="Times New Roman"/>
            <w:sz w:val="28"/>
            <w:szCs w:val="28"/>
            <w:shd w:fill="FFFF00" w:val="clear"/>
            <w:lang w:val="en-US"/>
          </w:rPr>
          <w:delText>HTTP</w:delText>
        </w:r>
      </w:del>
      <w:del w:id="35" w:author="alex-mint " w:date="2015-05-22T22:45:00Z">
        <w:r>
          <w:rPr>
            <w:rFonts w:cs="Times New Roman" w:ascii="Times New Roman" w:hAnsi="Times New Roman"/>
            <w:sz w:val="28"/>
            <w:szCs w:val="28"/>
            <w:shd w:fill="FFFF00" w:val="clear"/>
          </w:rPr>
          <w:delText xml:space="preserve"> запросов, что позволяет достичь масштабируемости</w:delText>
        </w:r>
      </w:del>
      <w:ins w:id="36" w:author="alex-mint " w:date="2015-05-22T22:45:00Z">
        <w:r>
          <w:rPr>
            <w:rFonts w:cs="Times New Roman" w:ascii="Times New Roman" w:hAnsi="Times New Roman"/>
            <w:sz w:val="28"/>
            <w:szCs w:val="28"/>
            <w:shd w:fill="FFFF00" w:val="clear"/>
          </w:rPr>
          <w:t xml:space="preserve"> — </w:t>
        </w:r>
      </w:ins>
      <w:ins w:id="37" w:author="alex-mint " w:date="2015-05-22T22:45:00Z">
        <w:r>
          <w:rPr>
            <w:rFonts w:cs="Times New Roman" w:ascii="Times New Roman" w:hAnsi="Times New Roman"/>
            <w:sz w:val="28"/>
            <w:szCs w:val="28"/>
            <w:shd w:fill="FFFF00" w:val="clear"/>
          </w:rPr>
          <w:t>не очевидно, нужно пояснить</w:t>
        </w:r>
      </w:ins>
      <w:r>
        <w:rPr>
          <w:rFonts w:cs="Times New Roman" w:ascii="Times New Roman" w:hAnsi="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выполнялись на одной машине (Рис.5.1.4.).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cs="Times New Roman" w:ascii="Times New Roman" w:hAnsi="Times New Roman"/>
          <w:sz w:val="28"/>
          <w:szCs w:val="28"/>
          <w:lang w:val="en-US"/>
        </w:rPr>
        <w:t xml:space="preserve">UML </w:t>
      </w:r>
      <w:r>
        <w:rPr>
          <w:rFonts w:cs="Times New Roman" w:ascii="Times New Roman" w:hAnsi="Times New Roman"/>
          <w:sz w:val="28"/>
          <w:szCs w:val="28"/>
        </w:rPr>
        <w:t>диаграммы деятельности показаны на Рис. 5.1.7 – 5.1.10.</w:t>
      </w:r>
    </w:p>
    <w:p>
      <w:pPr>
        <w:pStyle w:val="Normal"/>
        <w:tabs>
          <w:tab w:val="left" w:pos="1095" w:leader="none"/>
        </w:tabs>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sz w:val="28"/>
          <w:szCs w:val="28"/>
        </w:rPr>
        <w:object>
          <v:shape id="ole_rId58" style="width:288pt;height:273.75pt" o:ole="">
            <v:imagedata r:id="rId59" o:title=""/>
          </v:shape>
          <o:OLEObject Type="Embed" ProgID="Visio.Drawing.11" ShapeID="ole_rId58" DrawAspect="Content" ObjectID="_974699726" r:id="rId58"/>
        </w:object>
      </w:r>
    </w:p>
    <w:p>
      <w:pPr>
        <w:pStyle w:val="Normal"/>
        <w:spacing w:lineRule="auto" w:line="360" w:before="0" w:after="0"/>
        <w:ind w:firstLine="708"/>
        <w:jc w:val="center"/>
        <w:rPr/>
      </w:pPr>
      <w:r>
        <w:rPr>
          <w:rFonts w:cs="Times New Roman" w:ascii="Times New Roman" w:hAnsi="Times New Roman"/>
          <w:sz w:val="28"/>
          <w:szCs w:val="28"/>
        </w:rPr>
        <w:t xml:space="preserve">Рис. 5.1.4.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развертывания</w:t>
      </w:r>
      <w:ins w:id="38" w:author="alex-mint " w:date="2015-05-22T22:46:00Z">
        <w:r>
          <w:rPr>
            <w:rFonts w:cs="Times New Roman" w:ascii="Times New Roman" w:hAnsi="Times New Roman"/>
            <w:sz w:val="28"/>
            <w:szCs w:val="28"/>
          </w:rPr>
          <w:t xml:space="preserve"> </w:t>
        </w:r>
      </w:ins>
      <w:ins w:id="39" w:author="alex-mint " w:date="2015-05-22T22:46:00Z">
        <w:r>
          <w:rPr>
            <w:rFonts w:cs="Times New Roman" w:ascii="Times New Roman" w:hAnsi="Times New Roman"/>
            <w:sz w:val="28"/>
            <w:szCs w:val="28"/>
          </w:rPr>
          <w:t>нужно ли такую очевидную диаграмму?</w:t>
        </w:r>
      </w:ins>
    </w:p>
    <w:p>
      <w:pPr>
        <w:pStyle w:val="Normal"/>
        <w:spacing w:lineRule="auto" w:line="360" w:before="0" w:after="0"/>
        <w:ind w:firstLine="708"/>
        <w:jc w:val="center"/>
        <w:rPr/>
      </w:pPr>
      <w:r>
        <w:rPr/>
        <w:drawing>
          <wp:inline distT="0" distB="0" distL="0" distR="0">
            <wp:extent cx="2749550" cy="3898900"/>
            <wp:effectExtent l="0" t="0" r="0" b="0"/>
            <wp:docPr id="45"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24" descr="J:\C\Учеба\Thesis_materials(отчет по практике)\thesis\diagram\use_case_diagram.png"/>
                    <pic:cNvPicPr>
                      <a:picLocks noChangeAspect="1" noChangeArrowheads="1"/>
                    </pic:cNvPicPr>
                  </pic:nvPicPr>
                  <pic:blipFill>
                    <a:blip r:embed="rId60"/>
                    <a:srcRect l="5979" t="4279" r="26451" b="14185"/>
                    <a:stretch>
                      <a:fillRect/>
                    </a:stretch>
                  </pic:blipFill>
                  <pic:spPr bwMode="auto">
                    <a:xfrm>
                      <a:off x="0" y="0"/>
                      <a:ext cx="2749550" cy="3898900"/>
                    </a:xfrm>
                    <a:prstGeom prst="rect">
                      <a:avLst/>
                    </a:prstGeom>
                    <a:noFill/>
                    <a:ln w="9525">
                      <a:noFill/>
                      <a:miter lim="800000"/>
                      <a:headEnd/>
                      <a:tailEnd/>
                    </a:ln>
                  </pic:spPr>
                </pic:pic>
              </a:graphicData>
            </a:graphic>
          </wp:inline>
        </w:drawing>
      </w:r>
    </w:p>
    <w:p>
      <w:pPr>
        <w:pStyle w:val="Normal"/>
        <w:spacing w:lineRule="auto" w:line="360" w:before="0" w:after="0"/>
        <w:ind w:firstLine="708"/>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ind w:firstLine="708"/>
        <w:jc w:val="center"/>
        <w:rPr>
          <w:rFonts w:ascii="Times New Roman" w:hAnsi="Times New Roman" w:cs="Times New Roman"/>
          <w:sz w:val="28"/>
          <w:szCs w:val="28"/>
        </w:rPr>
      </w:pPr>
      <w:r>
        <w:rPr>
          <w:rFonts w:cs="Times New Roman" w:ascii="Times New Roman" w:hAnsi="Times New Roman"/>
          <w:sz w:val="28"/>
          <w:szCs w:val="28"/>
        </w:rPr>
        <w:t xml:space="preserve">Рис 5.1.5.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использования</w:t>
      </w:r>
    </w:p>
    <w:p>
      <w:pPr>
        <w:pStyle w:val="Normal"/>
        <w:spacing w:lineRule="auto" w:line="360" w:before="0" w:after="0"/>
        <w:ind w:firstLine="708"/>
        <w:jc w:val="center"/>
        <w:rPr>
          <w:rFonts w:ascii="Times New Roman" w:hAnsi="Times New Roman" w:cs="Times New Roman"/>
          <w:sz w:val="28"/>
          <w:szCs w:val="28"/>
        </w:rPr>
      </w:pPr>
      <w:r>
        <w:rPr/>
        <w:drawing>
          <wp:inline distT="0" distB="0" distL="0" distR="0">
            <wp:extent cx="4500880" cy="2635885"/>
            <wp:effectExtent l="0" t="0" r="0" b="0"/>
            <wp:docPr id="46" name="Image14"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 descr="J:\C\Учеба\Thesis_materials(отчет по практике)\thesis\diagram\components.png"/>
                    <pic:cNvPicPr>
                      <a:picLocks noChangeAspect="1" noChangeArrowheads="1"/>
                    </pic:cNvPicPr>
                  </pic:nvPicPr>
                  <pic:blipFill>
                    <a:blip r:embed="rId61"/>
                    <a:stretch>
                      <a:fillRect/>
                    </a:stretch>
                  </pic:blipFill>
                  <pic:spPr bwMode="auto">
                    <a:xfrm>
                      <a:off x="0" y="0"/>
                      <a:ext cx="4500880" cy="2635885"/>
                    </a:xfrm>
                    <a:prstGeom prst="rect">
                      <a:avLst/>
                    </a:prstGeom>
                    <a:noFill/>
                    <a:ln w="9525">
                      <a:noFill/>
                      <a:miter lim="800000"/>
                      <a:headEnd/>
                      <a:tailEnd/>
                    </a:ln>
                  </pic:spPr>
                </pic:pic>
              </a:graphicData>
            </a:graphic>
          </wp:inline>
        </w:drawing>
      </w:r>
    </w:p>
    <w:p>
      <w:pPr>
        <w:pStyle w:val="Normal"/>
        <w:tabs>
          <w:tab w:val="left" w:pos="6276" w:leader="none"/>
        </w:tabs>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 xml:space="preserve">Рис. 5.1.6.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компонентов</w:t>
      </w:r>
    </w:p>
    <w:p>
      <w:pPr>
        <w:pStyle w:val="Normal"/>
        <w:tabs>
          <w:tab w:val="left" w:pos="6276" w:leader="none"/>
        </w:tabs>
        <w:spacing w:lineRule="auto" w:line="360" w:before="0" w:after="0"/>
        <w:jc w:val="center"/>
        <w:rPr>
          <w:rFonts w:ascii="Times New Roman" w:hAnsi="Times New Roman" w:cs="Times New Roman"/>
          <w:sz w:val="28"/>
          <w:szCs w:val="28"/>
        </w:rPr>
      </w:pPr>
      <w:r>
        <w:rPr/>
        <w:drawing>
          <wp:inline distT="0" distB="0" distL="0" distR="0">
            <wp:extent cx="5208270" cy="5365750"/>
            <wp:effectExtent l="0" t="0" r="0" b="0"/>
            <wp:docPr id="47"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6" descr="J:\C\Учеба\Thesis_materials(отчет по практике)\thesis\diagram\activity_diagram_select_game.png"/>
                    <pic:cNvPicPr>
                      <a:picLocks noChangeAspect="1" noChangeArrowheads="1"/>
                    </pic:cNvPicPr>
                  </pic:nvPicPr>
                  <pic:blipFill>
                    <a:blip r:embed="rId62"/>
                    <a:srcRect l="2218" t="4330" r="5643" b="5347"/>
                    <a:stretch>
                      <a:fillRect/>
                    </a:stretch>
                  </pic:blipFill>
                  <pic:spPr bwMode="auto">
                    <a:xfrm>
                      <a:off x="0" y="0"/>
                      <a:ext cx="5208270" cy="5365750"/>
                    </a:xfrm>
                    <a:prstGeom prst="rect">
                      <a:avLst/>
                    </a:prstGeom>
                    <a:noFill/>
                    <a:ln w="9525">
                      <a:noFill/>
                      <a:miter lim="800000"/>
                      <a:headEnd/>
                      <a:tailEnd/>
                    </a:ln>
                  </pic:spPr>
                </pic:pic>
              </a:graphicData>
            </a:graphic>
          </wp:inline>
        </w:drawing>
      </w:r>
    </w:p>
    <w:p>
      <w:pPr>
        <w:pStyle w:val="Normal"/>
        <w:tabs>
          <w:tab w:val="left" w:pos="6276" w:leader="none"/>
        </w:tabs>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 xml:space="preserve">Рис. 5.1.7.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деятельности, поясняющая начало взаимодействия клиента и сервера</w:t>
      </w:r>
    </w:p>
    <w:p>
      <w:pPr>
        <w:pStyle w:val="Normal"/>
        <w:tabs>
          <w:tab w:val="left" w:pos="6276" w:leader="none"/>
        </w:tabs>
        <w:spacing w:lineRule="auto" w:line="360" w:before="0" w:after="0"/>
        <w:jc w:val="center"/>
        <w:rPr>
          <w:rFonts w:ascii="Times New Roman" w:hAnsi="Times New Roman" w:cs="Times New Roman"/>
          <w:sz w:val="28"/>
          <w:szCs w:val="28"/>
        </w:rPr>
      </w:pPr>
      <w:r>
        <w:rPr/>
        <w:drawing>
          <wp:inline distT="0" distB="0" distL="0" distR="0">
            <wp:extent cx="5445125" cy="5891530"/>
            <wp:effectExtent l="0" t="0" r="0" b="0"/>
            <wp:docPr id="48"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7" descr="J:\C\Учеба\Thesis_materials(отчет по практике)\thesis\diagram\activity_diagram_init_game.png"/>
                    <pic:cNvPicPr>
                      <a:picLocks noChangeAspect="1" noChangeArrowheads="1"/>
                    </pic:cNvPicPr>
                  </pic:nvPicPr>
                  <pic:blipFill>
                    <a:blip r:embed="rId63"/>
                    <a:srcRect l="1803" t="3977" r="9296" b="5313"/>
                    <a:stretch>
                      <a:fillRect/>
                    </a:stretch>
                  </pic:blipFill>
                  <pic:spPr bwMode="auto">
                    <a:xfrm>
                      <a:off x="0" y="0"/>
                      <a:ext cx="5445125" cy="5891530"/>
                    </a:xfrm>
                    <a:prstGeom prst="rect">
                      <a:avLst/>
                    </a:prstGeom>
                    <a:noFill/>
                    <a:ln w="9525">
                      <a:noFill/>
                      <a:miter lim="800000"/>
                      <a:headEnd/>
                      <a:tailEnd/>
                    </a:ln>
                  </pic:spPr>
                </pic:pic>
              </a:graphicData>
            </a:graphic>
          </wp:inline>
        </w:drawing>
      </w:r>
    </w:p>
    <w:p>
      <w:pPr>
        <w:pStyle w:val="Normal"/>
        <w:tabs>
          <w:tab w:val="left" w:pos="6276" w:leader="none"/>
        </w:tabs>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 xml:space="preserve">Рис. 5.1.8.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деятельности, поясняющая инициализацию пользователем игры</w:t>
      </w:r>
    </w:p>
    <w:p>
      <w:pPr>
        <w:pStyle w:val="Normal"/>
        <w:tabs>
          <w:tab w:val="left" w:pos="6276" w:leader="none"/>
        </w:tabs>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tabs>
          <w:tab w:val="left" w:pos="6276" w:leader="none"/>
        </w:tabs>
        <w:spacing w:lineRule="auto" w:line="360" w:before="0" w:after="0"/>
        <w:jc w:val="center"/>
        <w:rPr>
          <w:rFonts w:ascii="Times New Roman" w:hAnsi="Times New Roman" w:cs="Times New Roman"/>
          <w:sz w:val="28"/>
          <w:szCs w:val="28"/>
        </w:rPr>
      </w:pPr>
      <w:r>
        <w:rPr/>
        <w:drawing>
          <wp:inline distT="0" distB="0" distL="0" distR="0">
            <wp:extent cx="5234305" cy="6303645"/>
            <wp:effectExtent l="0" t="0" r="0" b="0"/>
            <wp:docPr id="49" name="Image15"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J:\C\Учеба\Thesis_materials(отчет по практике)\thesis\diagram\activity_diagram_join_game.png"/>
                    <pic:cNvPicPr>
                      <a:picLocks noChangeAspect="1" noChangeArrowheads="1"/>
                    </pic:cNvPicPr>
                  </pic:nvPicPr>
                  <pic:blipFill>
                    <a:blip r:embed="rId64"/>
                    <a:srcRect l="1795" t="3988" r="20563" b="4642"/>
                    <a:stretch>
                      <a:fillRect/>
                    </a:stretch>
                  </pic:blipFill>
                  <pic:spPr bwMode="auto">
                    <a:xfrm>
                      <a:off x="0" y="0"/>
                      <a:ext cx="5234305" cy="6303645"/>
                    </a:xfrm>
                    <a:prstGeom prst="rect">
                      <a:avLst/>
                    </a:prstGeom>
                    <a:noFill/>
                    <a:ln w="9525">
                      <a:noFill/>
                      <a:miter lim="800000"/>
                      <a:headEnd/>
                      <a:tailEnd/>
                    </a:ln>
                  </pic:spPr>
                </pic:pic>
              </a:graphicData>
            </a:graphic>
          </wp:inline>
        </w:drawing>
      </w:r>
    </w:p>
    <w:p>
      <w:pPr>
        <w:pStyle w:val="Normal"/>
        <w:tabs>
          <w:tab w:val="left" w:pos="6276" w:leader="none"/>
        </w:tabs>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 xml:space="preserve">Рис. 5.1.9.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деятельности, поясняющая присоединение пользователя к игре</w:t>
      </w:r>
    </w:p>
    <w:p>
      <w:pPr>
        <w:pStyle w:val="Normal"/>
        <w:tabs>
          <w:tab w:val="left" w:pos="6276" w:leader="none"/>
        </w:tabs>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tabs>
          <w:tab w:val="left" w:pos="6276" w:leader="none"/>
        </w:tabs>
        <w:spacing w:lineRule="auto" w:line="360" w:before="0" w:after="0"/>
        <w:rPr>
          <w:rFonts w:ascii="Times New Roman" w:hAnsi="Times New Roman" w:cs="Times New Roman"/>
          <w:sz w:val="28"/>
          <w:szCs w:val="28"/>
        </w:rPr>
      </w:pPr>
      <w:r>
        <w:rPr/>
        <w:drawing>
          <wp:inline distT="0" distB="0" distL="0" distR="0">
            <wp:extent cx="5846445" cy="7451090"/>
            <wp:effectExtent l="0" t="0" r="0" b="0"/>
            <wp:docPr id="50"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9" descr="J:\C\Учеба\Thesis_materials(отчет по практике)\thesis\diagram\activity_diagram_sync.png"/>
                    <pic:cNvPicPr>
                      <a:picLocks noChangeAspect="1" noChangeArrowheads="1"/>
                    </pic:cNvPicPr>
                  </pic:nvPicPr>
                  <pic:blipFill>
                    <a:blip r:embed="rId65"/>
                    <a:srcRect l="1939" t="3851" r="24652" b="4749"/>
                    <a:stretch>
                      <a:fillRect/>
                    </a:stretch>
                  </pic:blipFill>
                  <pic:spPr bwMode="auto">
                    <a:xfrm>
                      <a:off x="0" y="0"/>
                      <a:ext cx="5846445" cy="7451090"/>
                    </a:xfrm>
                    <a:prstGeom prst="rect">
                      <a:avLst/>
                    </a:prstGeom>
                    <a:noFill/>
                    <a:ln w="9525">
                      <a:noFill/>
                      <a:miter lim="800000"/>
                      <a:headEnd/>
                      <a:tailEnd/>
                    </a:ln>
                  </pic:spPr>
                </pic:pic>
              </a:graphicData>
            </a:graphic>
          </wp:inline>
        </w:drawing>
      </w:r>
    </w:p>
    <w:p>
      <w:pPr>
        <w:pStyle w:val="Normal"/>
        <w:tabs>
          <w:tab w:val="left" w:pos="6276" w:leader="none"/>
        </w:tabs>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 xml:space="preserve">Рис.5.1.10.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деятельности поясняющая синхронизацию данных между сервером и клиентами</w:t>
      </w:r>
    </w:p>
    <w:p>
      <w:pPr>
        <w:pStyle w:val="Normal"/>
        <w:tabs>
          <w:tab w:val="left" w:pos="6276" w:leader="none"/>
        </w:tabs>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pPr>
      <w:r>
        <w:rPr>
          <w:rFonts w:cs="Times New Roman" w:ascii="Times New Roman" w:hAnsi="Times New Roman"/>
          <w:b/>
          <w:sz w:val="28"/>
          <w:szCs w:val="28"/>
        </w:rPr>
        <w:t>5.2. Выбор платформы</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5.2.1 JavaScript</w:t>
      </w:r>
    </w:p>
    <w:p>
      <w:pPr>
        <w:pStyle w:val="Normal"/>
        <w:spacing w:lineRule="auto" w:line="360" w:before="0" w:after="0"/>
        <w:ind w:firstLine="708"/>
        <w:jc w:val="both"/>
        <w:rPr/>
      </w:pPr>
      <w:r>
        <w:rPr>
          <w:rFonts w:cs="Times New Roman" w:ascii="Times New Roman" w:hAnsi="Times New Roman"/>
          <w:sz w:val="28"/>
          <w:szCs w:val="28"/>
        </w:rPr>
        <w:t xml:space="preserve">Так как игра браузерная, то на клиентской стороне  использован язык </w:t>
      </w:r>
      <w:r>
        <w:rPr>
          <w:rFonts w:cs="Times New Roman" w:ascii="Times New Roman" w:hAnsi="Times New Roman"/>
          <w:sz w:val="28"/>
          <w:szCs w:val="28"/>
          <w:lang w:val="en-US"/>
        </w:rPr>
        <w:t>JavaScript</w:t>
      </w:r>
      <w:r>
        <w:rPr>
          <w:rFonts w:cs="Times New Roman" w:ascii="Times New Roman" w:hAnsi="Times New Roman"/>
          <w:sz w:val="28"/>
          <w:szCs w:val="28"/>
        </w:rPr>
        <w:t>.  JavaScript — прототипно-ориентированный сценарный язык программирования. Является диалектом языка ECMAScript.</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Основные архитектурные черты: </w:t>
      </w:r>
      <w:r>
        <w:rPr>
          <w:rFonts w:cs="Times New Roman" w:ascii="Times New Roman" w:hAnsi="Times New Roman"/>
          <w:sz w:val="28"/>
          <w:szCs w:val="28"/>
          <w:shd w:fill="FFFF00" w:val="clear"/>
          <w:rPrChange w:id="0" w:author="alex-mint " w:date="2015-05-22T22:50:00Z"/>
        </w:rPr>
        <w:t>динамическая типизация, слабая типизация</w:t>
      </w:r>
      <w:r>
        <w:rPr>
          <w:rFonts w:cs="Times New Roman" w:ascii="Times New Roman" w:hAnsi="Times New Roman"/>
          <w:sz w:val="28"/>
          <w:szCs w:val="28"/>
        </w:rPr>
        <w:t>, автоматическое управление памятью, прототипное программирование, функции как объекты первого класса.</w:t>
      </w:r>
    </w:p>
    <w:p>
      <w:pPr>
        <w:pStyle w:val="Normal"/>
        <w:spacing w:lineRule="auto" w:line="360" w:before="0" w:after="0"/>
        <w:ind w:firstLine="708"/>
        <w:jc w:val="both"/>
        <w:rPr>
          <w:rFonts w:ascii="Times New Roman" w:hAnsi="Times New Roman" w:cs="Times New Roman"/>
          <w:b/>
          <w:b/>
          <w:sz w:val="28"/>
          <w:szCs w:val="28"/>
        </w:rPr>
      </w:pPr>
      <w:r>
        <w:rPr>
          <w:rFonts w:cs="Times New Roman" w:ascii="Times New Roman" w:hAnsi="Times New Roman"/>
          <w:sz w:val="28"/>
          <w:szCs w:val="28"/>
        </w:rPr>
        <w:t>На JavaScript оказали влияние многие языки, при разработке была цель сделать язык похожим на Java, но при этом лёгким для использования непрограммистами[9].  Ознакомиться с основными конструкциями языка можно обратившись к одному из многочисленных руководств.[9]</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 xml:space="preserve">5.2.2. </w:t>
      </w:r>
      <w:r>
        <w:rPr>
          <w:rFonts w:cs="Times New Roman" w:ascii="Times New Roman" w:hAnsi="Times New Roman"/>
          <w:b/>
          <w:sz w:val="28"/>
          <w:szCs w:val="28"/>
          <w:lang w:val="en-US"/>
        </w:rPr>
        <w:t>Node</w:t>
      </w:r>
      <w:r>
        <w:rPr>
          <w:rFonts w:cs="Times New Roman" w:ascii="Times New Roman" w:hAnsi="Times New Roman"/>
          <w:b/>
          <w:sz w:val="28"/>
          <w:szCs w:val="28"/>
        </w:rPr>
        <w:t>.</w:t>
      </w:r>
      <w:r>
        <w:rPr>
          <w:rFonts w:cs="Times New Roman" w:ascii="Times New Roman" w:hAnsi="Times New Roman"/>
          <w:b/>
          <w:sz w:val="28"/>
          <w:szCs w:val="28"/>
          <w:lang w:val="en-US"/>
        </w:rPr>
        <w:t>js</w:t>
      </w:r>
      <w:r>
        <w:rPr>
          <w:rFonts w:cs="Times New Roman" w:ascii="Times New Roman" w:hAnsi="Times New Roman"/>
          <w:b/>
          <w:sz w:val="28"/>
          <w:szCs w:val="28"/>
        </w:rPr>
        <w:t xml:space="preserve"> </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lang w:val="en-US"/>
        </w:rPr>
        <w:t>Node</w:t>
      </w:r>
      <w:r>
        <w:rPr>
          <w:rFonts w:cs="Times New Roman" w:ascii="Times New Roman" w:hAnsi="Times New Roman"/>
          <w:sz w:val="28"/>
          <w:szCs w:val="28"/>
        </w:rPr>
        <w:t xml:space="preserve"> или </w:t>
      </w:r>
      <w:r>
        <w:rPr>
          <w:rFonts w:cs="Times New Roman" w:ascii="Times New Roman" w:hAnsi="Times New Roman"/>
          <w:sz w:val="28"/>
          <w:szCs w:val="28"/>
          <w:lang w:val="en-US"/>
        </w:rPr>
        <w:t>Node</w:t>
      </w:r>
      <w:r>
        <w:rPr>
          <w:rFonts w:cs="Times New Roman" w:ascii="Times New Roman" w:hAnsi="Times New Roman"/>
          <w:sz w:val="28"/>
          <w:szCs w:val="28"/>
        </w:rPr>
        <w:t>.</w:t>
      </w:r>
      <w:r>
        <w:rPr>
          <w:rFonts w:cs="Times New Roman" w:ascii="Times New Roman" w:hAnsi="Times New Roman"/>
          <w:sz w:val="28"/>
          <w:szCs w:val="28"/>
          <w:lang w:val="en-US"/>
        </w:rPr>
        <w:t>js</w:t>
      </w:r>
      <w:r>
        <w:rPr>
          <w:rFonts w:cs="Times New Roman" w:ascii="Times New Roman" w:hAnsi="Times New Roman"/>
          <w:sz w:val="28"/>
          <w:szCs w:val="28"/>
        </w:rPr>
        <w:t xml:space="preserve"> — программная платформа, основанная на движке </w:t>
      </w:r>
      <w:r>
        <w:rPr>
          <w:rFonts w:cs="Times New Roman" w:ascii="Times New Roman" w:hAnsi="Times New Roman"/>
          <w:sz w:val="28"/>
          <w:szCs w:val="28"/>
          <w:lang w:val="en-US"/>
        </w:rPr>
        <w:t>V</w:t>
      </w:r>
      <w:r>
        <w:rPr>
          <w:rFonts w:cs="Times New Roman" w:ascii="Times New Roman" w:hAnsi="Times New Roman"/>
          <w:sz w:val="28"/>
          <w:szCs w:val="28"/>
        </w:rPr>
        <w:t xml:space="preserve">8 (транслирующем </w:t>
      </w:r>
      <w:r>
        <w:rPr>
          <w:rFonts w:cs="Times New Roman" w:ascii="Times New Roman" w:hAnsi="Times New Roman"/>
          <w:sz w:val="28"/>
          <w:szCs w:val="28"/>
          <w:lang w:val="en-US"/>
        </w:rPr>
        <w:t>JavaScript</w:t>
      </w:r>
      <w:r>
        <w:rPr>
          <w:rFonts w:cs="Times New Roman" w:ascii="Times New Roman" w:hAnsi="Times New Roman"/>
          <w:sz w:val="28"/>
          <w:szCs w:val="28"/>
        </w:rPr>
        <w:t xml:space="preserve"> в машинный код), превращающая </w:t>
      </w:r>
      <w:r>
        <w:rPr>
          <w:rFonts w:cs="Times New Roman" w:ascii="Times New Roman" w:hAnsi="Times New Roman"/>
          <w:sz w:val="28"/>
          <w:szCs w:val="28"/>
          <w:lang w:val="en-US"/>
        </w:rPr>
        <w:t>JavaScript</w:t>
      </w:r>
      <w:r>
        <w:rPr>
          <w:rFonts w:cs="Times New Roman" w:ascii="Times New Roman" w:hAnsi="Times New Roman"/>
          <w:sz w:val="28"/>
          <w:szCs w:val="28"/>
        </w:rPr>
        <w:t xml:space="preserve"> из узкоспециализированного языка в язык общего назначения. </w:t>
      </w:r>
      <w:r>
        <w:rPr>
          <w:rFonts w:cs="Times New Roman" w:ascii="Times New Roman" w:hAnsi="Times New Roman"/>
          <w:sz w:val="28"/>
          <w:szCs w:val="28"/>
          <w:lang w:val="en-US"/>
        </w:rPr>
        <w:t>Node</w:t>
      </w:r>
      <w:r>
        <w:rPr>
          <w:rFonts w:cs="Times New Roman" w:ascii="Times New Roman" w:hAnsi="Times New Roman"/>
          <w:sz w:val="28"/>
          <w:szCs w:val="28"/>
        </w:rPr>
        <w:t>.</w:t>
      </w:r>
      <w:r>
        <w:rPr>
          <w:rFonts w:cs="Times New Roman" w:ascii="Times New Roman" w:hAnsi="Times New Roman"/>
          <w:sz w:val="28"/>
          <w:szCs w:val="28"/>
          <w:lang w:val="en-US"/>
        </w:rPr>
        <w:t>js</w:t>
      </w:r>
      <w:r>
        <w:rPr>
          <w:rFonts w:cs="Times New Roman" w:ascii="Times New Roman" w:hAnsi="Times New Roman"/>
          <w:sz w:val="28"/>
          <w:szCs w:val="28"/>
        </w:rPr>
        <w:t xml:space="preserve"> добавляет возможность </w:t>
      </w:r>
      <w:r>
        <w:rPr>
          <w:rFonts w:cs="Times New Roman" w:ascii="Times New Roman" w:hAnsi="Times New Roman"/>
          <w:sz w:val="28"/>
          <w:szCs w:val="28"/>
          <w:lang w:val="en-US"/>
        </w:rPr>
        <w:t>JavaScript</w:t>
      </w:r>
      <w:r>
        <w:rPr>
          <w:rFonts w:cs="Times New Roman" w:ascii="Times New Roman" w:hAnsi="Times New Roman"/>
          <w:sz w:val="28"/>
          <w:szCs w:val="28"/>
        </w:rPr>
        <w:t xml:space="preserve"> взаимодействовать с устройствами ввода-вывода через свой </w:t>
      </w:r>
      <w:r>
        <w:rPr>
          <w:rFonts w:cs="Times New Roman" w:ascii="Times New Roman" w:hAnsi="Times New Roman"/>
          <w:sz w:val="28"/>
          <w:szCs w:val="28"/>
          <w:lang w:val="en-US"/>
        </w:rPr>
        <w:t>API</w:t>
      </w:r>
      <w:r>
        <w:rPr>
          <w:rFonts w:cs="Times New Roman" w:ascii="Times New Roman" w:hAnsi="Times New Roman"/>
          <w:sz w:val="28"/>
          <w:szCs w:val="28"/>
        </w:rPr>
        <w:t xml:space="preserve"> (написанный на </w:t>
      </w:r>
      <w:r>
        <w:rPr>
          <w:rFonts w:cs="Times New Roman" w:ascii="Times New Roman" w:hAnsi="Times New Roman"/>
          <w:sz w:val="28"/>
          <w:szCs w:val="28"/>
          <w:lang w:val="en-US"/>
        </w:rPr>
        <w:t>C</w:t>
      </w:r>
      <w:r>
        <w:rPr>
          <w:rFonts w:cs="Times New Roman" w:ascii="Times New Roman" w:hAnsi="Times New Roman"/>
          <w:sz w:val="28"/>
          <w:szCs w:val="28"/>
        </w:rPr>
        <w:t xml:space="preserve">++), подключать другие внешние библиотеки, написанные на разных языках, обеспечивая вызовы к ним из </w:t>
      </w:r>
      <w:r>
        <w:rPr>
          <w:rFonts w:cs="Times New Roman" w:ascii="Times New Roman" w:hAnsi="Times New Roman"/>
          <w:sz w:val="28"/>
          <w:szCs w:val="28"/>
          <w:lang w:val="en-US"/>
        </w:rPr>
        <w:t>JavaScript</w:t>
      </w:r>
      <w:r>
        <w:rPr>
          <w:rFonts w:cs="Times New Roman" w:ascii="Times New Roman" w:hAnsi="Times New Roman"/>
          <w:sz w:val="28"/>
          <w:szCs w:val="28"/>
        </w:rPr>
        <w:t xml:space="preserve">-кода. </w:t>
      </w:r>
      <w:r>
        <w:rPr>
          <w:rFonts w:cs="Times New Roman" w:ascii="Times New Roman" w:hAnsi="Times New Roman"/>
          <w:sz w:val="28"/>
          <w:szCs w:val="28"/>
          <w:lang w:val="en-US"/>
        </w:rPr>
        <w:t>Node</w:t>
      </w:r>
      <w:r>
        <w:rPr>
          <w:rFonts w:cs="Times New Roman" w:ascii="Times New Roman" w:hAnsi="Times New Roman"/>
          <w:sz w:val="28"/>
          <w:szCs w:val="28"/>
        </w:rPr>
        <w:t>.</w:t>
      </w:r>
      <w:r>
        <w:rPr>
          <w:rFonts w:cs="Times New Roman" w:ascii="Times New Roman" w:hAnsi="Times New Roman"/>
          <w:sz w:val="28"/>
          <w:szCs w:val="28"/>
          <w:lang w:val="en-US"/>
        </w:rPr>
        <w:t>js</w:t>
      </w:r>
      <w:r>
        <w:rPr>
          <w:rFonts w:cs="Times New Roman" w:ascii="Times New Roman" w:hAnsi="Times New Roman"/>
          <w:sz w:val="28"/>
          <w:szCs w:val="28"/>
        </w:rPr>
        <w:t xml:space="preserve"> применяется преимущественно на сервере, выполняя роль веб-сервера, но есть возможность разрабатывать на </w:t>
      </w:r>
      <w:r>
        <w:rPr>
          <w:rFonts w:cs="Times New Roman" w:ascii="Times New Roman" w:hAnsi="Times New Roman"/>
          <w:sz w:val="28"/>
          <w:szCs w:val="28"/>
          <w:lang w:val="en-US"/>
        </w:rPr>
        <w:t>Node</w:t>
      </w:r>
      <w:r>
        <w:rPr>
          <w:rFonts w:cs="Times New Roman" w:ascii="Times New Roman" w:hAnsi="Times New Roman"/>
          <w:sz w:val="28"/>
          <w:szCs w:val="28"/>
        </w:rPr>
        <w:t>.</w:t>
      </w:r>
      <w:r>
        <w:rPr>
          <w:rFonts w:cs="Times New Roman" w:ascii="Times New Roman" w:hAnsi="Times New Roman"/>
          <w:sz w:val="28"/>
          <w:szCs w:val="28"/>
          <w:lang w:val="en-US"/>
        </w:rPr>
        <w:t>js</w:t>
      </w:r>
      <w:r>
        <w:rPr>
          <w:rFonts w:cs="Times New Roman" w:ascii="Times New Roman" w:hAnsi="Times New Roman"/>
          <w:sz w:val="28"/>
          <w:szCs w:val="28"/>
        </w:rPr>
        <w:t xml:space="preserve"> и десктопные оконные приложения (при помощи </w:t>
      </w:r>
      <w:r>
        <w:rPr>
          <w:rFonts w:cs="Times New Roman" w:ascii="Times New Roman" w:hAnsi="Times New Roman"/>
          <w:sz w:val="28"/>
          <w:szCs w:val="28"/>
          <w:lang w:val="en-US"/>
        </w:rPr>
        <w:t>node</w:t>
      </w:r>
      <w:r>
        <w:rPr>
          <w:rFonts w:cs="Times New Roman" w:ascii="Times New Roman" w:hAnsi="Times New Roman"/>
          <w:sz w:val="28"/>
          <w:szCs w:val="28"/>
        </w:rPr>
        <w:t>-</w:t>
      </w:r>
      <w:r>
        <w:rPr>
          <w:rFonts w:cs="Times New Roman" w:ascii="Times New Roman" w:hAnsi="Times New Roman"/>
          <w:sz w:val="28"/>
          <w:szCs w:val="28"/>
          <w:lang w:val="en-US"/>
        </w:rPr>
        <w:t>webkit</w:t>
      </w:r>
      <w:r>
        <w:rPr>
          <w:rFonts w:cs="Times New Roman" w:ascii="Times New Roman" w:hAnsi="Times New Roman"/>
          <w:sz w:val="28"/>
          <w:szCs w:val="28"/>
        </w:rPr>
        <w:t xml:space="preserve"> и </w:t>
      </w:r>
      <w:r>
        <w:rPr>
          <w:rFonts w:cs="Times New Roman" w:ascii="Times New Roman" w:hAnsi="Times New Roman"/>
          <w:sz w:val="28"/>
          <w:szCs w:val="28"/>
          <w:lang w:val="en-US"/>
        </w:rPr>
        <w:t>AppJS</w:t>
      </w:r>
      <w:r>
        <w:rPr>
          <w:rFonts w:cs="Times New Roman" w:ascii="Times New Roman" w:hAnsi="Times New Roman"/>
          <w:sz w:val="28"/>
          <w:szCs w:val="28"/>
        </w:rPr>
        <w:t xml:space="preserve"> для </w:t>
      </w:r>
      <w:r>
        <w:rPr>
          <w:rFonts w:cs="Times New Roman" w:ascii="Times New Roman" w:hAnsi="Times New Roman"/>
          <w:sz w:val="28"/>
          <w:szCs w:val="28"/>
          <w:lang w:val="en-US"/>
        </w:rPr>
        <w:t>Linux</w:t>
      </w:r>
      <w:r>
        <w:rPr>
          <w:rFonts w:cs="Times New Roman" w:ascii="Times New Roman" w:hAnsi="Times New Roman"/>
          <w:sz w:val="28"/>
          <w:szCs w:val="28"/>
        </w:rPr>
        <w:t xml:space="preserve">, </w:t>
      </w:r>
      <w:r>
        <w:rPr>
          <w:rFonts w:cs="Times New Roman" w:ascii="Times New Roman" w:hAnsi="Times New Roman"/>
          <w:sz w:val="28"/>
          <w:szCs w:val="28"/>
          <w:lang w:val="en-US"/>
        </w:rPr>
        <w:t>Windows</w:t>
      </w:r>
      <w:r>
        <w:rPr>
          <w:rFonts w:cs="Times New Roman" w:ascii="Times New Roman" w:hAnsi="Times New Roman"/>
          <w:sz w:val="28"/>
          <w:szCs w:val="28"/>
        </w:rPr>
        <w:t xml:space="preserve"> и </w:t>
      </w:r>
      <w:r>
        <w:rPr>
          <w:rFonts w:cs="Times New Roman" w:ascii="Times New Roman" w:hAnsi="Times New Roman"/>
          <w:sz w:val="28"/>
          <w:szCs w:val="28"/>
          <w:lang w:val="en-US"/>
        </w:rPr>
        <w:t>Mac</w:t>
      </w:r>
      <w:r>
        <w:rPr>
          <w:rFonts w:cs="Times New Roman" w:ascii="Times New Roman" w:hAnsi="Times New Roman"/>
          <w:sz w:val="28"/>
          <w:szCs w:val="28"/>
        </w:rPr>
        <w:t xml:space="preserve"> </w:t>
      </w:r>
      <w:r>
        <w:rPr>
          <w:rFonts w:cs="Times New Roman" w:ascii="Times New Roman" w:hAnsi="Times New Roman"/>
          <w:sz w:val="28"/>
          <w:szCs w:val="28"/>
          <w:lang w:val="en-US"/>
        </w:rPr>
        <w:t>OS</w:t>
      </w:r>
      <w:r>
        <w:rPr>
          <w:rFonts w:cs="Times New Roman" w:ascii="Times New Roman" w:hAnsi="Times New Roman"/>
          <w:sz w:val="28"/>
          <w:szCs w:val="28"/>
        </w:rPr>
        <w:t xml:space="preserve">) и даже программировать микроконтроллеры (например, </w:t>
      </w:r>
      <w:r>
        <w:rPr>
          <w:rFonts w:cs="Times New Roman" w:ascii="Times New Roman" w:hAnsi="Times New Roman"/>
          <w:sz w:val="28"/>
          <w:szCs w:val="28"/>
          <w:lang w:val="en-US"/>
        </w:rPr>
        <w:t>tessel</w:t>
      </w:r>
      <w:r>
        <w:rPr>
          <w:rFonts w:cs="Times New Roman" w:ascii="Times New Roman" w:hAnsi="Times New Roman"/>
          <w:sz w:val="28"/>
          <w:szCs w:val="28"/>
        </w:rPr>
        <w:t xml:space="preserve"> и </w:t>
      </w:r>
      <w:r>
        <w:rPr>
          <w:rFonts w:cs="Times New Roman" w:ascii="Times New Roman" w:hAnsi="Times New Roman"/>
          <w:sz w:val="28"/>
          <w:szCs w:val="28"/>
          <w:lang w:val="en-US"/>
        </w:rPr>
        <w:t>espruino</w:t>
      </w:r>
      <w:r>
        <w:rPr>
          <w:rFonts w:cs="Times New Roman" w:ascii="Times New Roman" w:hAnsi="Times New Roman"/>
          <w:sz w:val="28"/>
          <w:szCs w:val="28"/>
        </w:rPr>
        <w:t xml:space="preserve">). В основе </w:t>
      </w:r>
      <w:r>
        <w:rPr>
          <w:rFonts w:cs="Times New Roman" w:ascii="Times New Roman" w:hAnsi="Times New Roman"/>
          <w:sz w:val="28"/>
          <w:szCs w:val="28"/>
          <w:lang w:val="en-US"/>
        </w:rPr>
        <w:t>Node</w:t>
      </w:r>
      <w:r>
        <w:rPr>
          <w:rFonts w:cs="Times New Roman" w:ascii="Times New Roman" w:hAnsi="Times New Roman"/>
          <w:sz w:val="28"/>
          <w:szCs w:val="28"/>
        </w:rPr>
        <w:t>.</w:t>
      </w:r>
      <w:r>
        <w:rPr>
          <w:rFonts w:cs="Times New Roman" w:ascii="Times New Roman" w:hAnsi="Times New Roman"/>
          <w:sz w:val="28"/>
          <w:szCs w:val="28"/>
          <w:lang w:val="en-US"/>
        </w:rPr>
        <w:t>js</w:t>
      </w:r>
      <w:r>
        <w:rPr>
          <w:rFonts w:cs="Times New Roman" w:ascii="Times New Roman" w:hAnsi="Times New Roman"/>
          <w:sz w:val="28"/>
          <w:szCs w:val="28"/>
        </w:rPr>
        <w:t xml:space="preserve"> лежит событийно-ориентированное и асинхронное (или реактивное) программирование с неблокирующим вводом/выводом[18]. </w:t>
      </w:r>
    </w:p>
    <w:p>
      <w:pPr>
        <w:pStyle w:val="Normal"/>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Простой пример веб сервера, выдающего ответ «</w:t>
      </w:r>
      <w:r>
        <w:rPr>
          <w:rFonts w:cs="Times New Roman" w:ascii="Times New Roman" w:hAnsi="Times New Roman"/>
          <w:color w:val="000000" w:themeColor="text1"/>
          <w:sz w:val="28"/>
          <w:szCs w:val="28"/>
          <w:lang w:val="en-US"/>
        </w:rPr>
        <w:t>Hello</w:t>
      </w:r>
      <w:r>
        <w:rPr>
          <w:rFonts w:cs="Times New Roman" w:ascii="Times New Roman" w:hAnsi="Times New Roman"/>
          <w:color w:val="000000" w:themeColor="text1"/>
          <w:sz w:val="28"/>
          <w:szCs w:val="28"/>
        </w:rPr>
        <w:t xml:space="preserve"> </w:t>
      </w:r>
      <w:r>
        <w:rPr>
          <w:rFonts w:cs="Times New Roman" w:ascii="Times New Roman" w:hAnsi="Times New Roman"/>
          <w:color w:val="000000" w:themeColor="text1"/>
          <w:sz w:val="28"/>
          <w:szCs w:val="28"/>
          <w:lang w:val="en-US"/>
        </w:rPr>
        <w:t>World</w:t>
      </w:r>
      <w:r>
        <w:rPr>
          <w:rFonts w:cs="Times New Roman" w:ascii="Times New Roman" w:hAnsi="Times New Roman"/>
          <w:color w:val="000000" w:themeColor="text1"/>
          <w:sz w:val="28"/>
          <w:szCs w:val="28"/>
        </w:rPr>
        <w:t>», на любой запрос:</w:t>
      </w:r>
    </w:p>
    <w:p>
      <w:pPr>
        <w:pStyle w:val="Normal"/>
        <w:spacing w:lineRule="auto" w:line="240"/>
        <w:rPr>
          <w:rFonts w:ascii="Times New Roman" w:hAnsi="Times New Roman" w:cs="Times New Roman"/>
          <w:i/>
          <w:i/>
          <w:color w:val="000000" w:themeColor="text1"/>
          <w:sz w:val="28"/>
          <w:szCs w:val="28"/>
          <w:lang w:val="en-US"/>
        </w:rPr>
      </w:pPr>
      <w:r>
        <w:rPr>
          <w:rStyle w:val="Shkeyword"/>
          <w:rFonts w:cs="Times New Roman" w:ascii="Times New Roman" w:hAnsi="Times New Roman"/>
          <w:i/>
          <w:iCs/>
          <w:color w:val="000000" w:themeColor="text1"/>
          <w:sz w:val="28"/>
          <w:szCs w:val="28"/>
          <w:lang w:val="en-US"/>
        </w:rPr>
        <w:t>var</w:t>
      </w:r>
      <w:r>
        <w:rPr>
          <w:rFonts w:cs="Times New Roman" w:ascii="Times New Roman" w:hAnsi="Times New Roman"/>
          <w:i/>
          <w:color w:val="000000" w:themeColor="text1"/>
          <w:sz w:val="28"/>
          <w:szCs w:val="28"/>
          <w:lang w:val="en-US"/>
        </w:rPr>
        <w:t xml:space="preserve"> http </w:t>
      </w:r>
      <w:r>
        <w:rPr>
          <w:rStyle w:val="Shsymbol"/>
          <w:rFonts w:cs="Times New Roman" w:ascii="Times New Roman" w:hAnsi="Times New Roman"/>
          <w:i/>
          <w:color w:val="000000" w:themeColor="text1"/>
          <w:sz w:val="28"/>
          <w:szCs w:val="28"/>
          <w:lang w:val="en-US"/>
        </w:rPr>
        <w:t>=</w:t>
      </w:r>
      <w:r>
        <w:rPr>
          <w:rFonts w:cs="Times New Roman" w:ascii="Times New Roman" w:hAnsi="Times New Roman"/>
          <w:i/>
          <w:color w:val="000000" w:themeColor="text1"/>
          <w:sz w:val="28"/>
          <w:szCs w:val="28"/>
          <w:lang w:val="en-US"/>
        </w:rPr>
        <w:t xml:space="preserve"> </w:t>
      </w:r>
      <w:r>
        <w:rPr>
          <w:rStyle w:val="Shfunction"/>
          <w:rFonts w:cs="Times New Roman" w:ascii="Times New Roman" w:hAnsi="Times New Roman"/>
          <w:i/>
          <w:color w:val="000000" w:themeColor="text1"/>
          <w:sz w:val="28"/>
          <w:szCs w:val="28"/>
          <w:lang w:val="en-US"/>
        </w:rPr>
        <w:t>require</w:t>
      </w:r>
      <w:r>
        <w:rPr>
          <w:rStyle w:val="Shsymbol"/>
          <w:rFonts w:cs="Times New Roman" w:ascii="Times New Roman" w:hAnsi="Times New Roman"/>
          <w:i/>
          <w:color w:val="000000" w:themeColor="text1"/>
          <w:sz w:val="28"/>
          <w:szCs w:val="28"/>
          <w:lang w:val="en-US"/>
        </w:rPr>
        <w:t>(</w:t>
      </w:r>
      <w:r>
        <w:rPr>
          <w:rStyle w:val="Shstring"/>
          <w:rFonts w:cs="Times New Roman" w:ascii="Times New Roman" w:hAnsi="Times New Roman"/>
          <w:i/>
          <w:color w:val="000000" w:themeColor="text1"/>
          <w:sz w:val="28"/>
          <w:szCs w:val="28"/>
          <w:lang w:val="en-US"/>
        </w:rPr>
        <w:t>'http'</w:t>
      </w:r>
      <w:r>
        <w:rPr>
          <w:rStyle w:val="Shsymbol"/>
          <w:rFonts w:cs="Times New Roman" w:ascii="Times New Roman" w:hAnsi="Times New Roman"/>
          <w:i/>
          <w:color w:val="000000" w:themeColor="text1"/>
          <w:sz w:val="28"/>
          <w:szCs w:val="28"/>
          <w:lang w:val="en-US"/>
        </w:rPr>
        <w:t>);</w:t>
      </w:r>
    </w:p>
    <w:p>
      <w:pPr>
        <w:pStyle w:val="Normal"/>
        <w:spacing w:lineRule="auto" w:line="240"/>
        <w:rPr>
          <w:rFonts w:ascii="Times New Roman" w:hAnsi="Times New Roman" w:cs="Times New Roman"/>
          <w:i/>
          <w:i/>
          <w:color w:val="000000" w:themeColor="text1"/>
          <w:sz w:val="28"/>
          <w:szCs w:val="28"/>
          <w:lang w:val="en-US"/>
        </w:rPr>
      </w:pPr>
      <w:r>
        <w:rPr>
          <w:rFonts w:cs="Times New Roman" w:ascii="Times New Roman" w:hAnsi="Times New Roman"/>
          <w:i/>
          <w:color w:val="000000" w:themeColor="text1"/>
          <w:sz w:val="28"/>
          <w:szCs w:val="28"/>
          <w:lang w:val="en-US"/>
        </w:rPr>
        <w:t>http</w:t>
      </w:r>
      <w:r>
        <w:rPr>
          <w:rStyle w:val="Shsymbol"/>
          <w:rFonts w:cs="Times New Roman" w:ascii="Times New Roman" w:hAnsi="Times New Roman"/>
          <w:i/>
          <w:color w:val="000000" w:themeColor="text1"/>
          <w:sz w:val="28"/>
          <w:szCs w:val="28"/>
          <w:lang w:val="en-US"/>
        </w:rPr>
        <w:t>.</w:t>
      </w:r>
      <w:r>
        <w:rPr>
          <w:rStyle w:val="Shfunction"/>
          <w:rFonts w:cs="Times New Roman" w:ascii="Times New Roman" w:hAnsi="Times New Roman"/>
          <w:i/>
          <w:color w:val="000000" w:themeColor="text1"/>
          <w:sz w:val="28"/>
          <w:szCs w:val="28"/>
          <w:lang w:val="en-US"/>
        </w:rPr>
        <w:t>createServer</w:t>
      </w:r>
      <w:r>
        <w:rPr>
          <w:rStyle w:val="Shsymbol"/>
          <w:rFonts w:cs="Times New Roman" w:ascii="Times New Roman" w:hAnsi="Times New Roman"/>
          <w:i/>
          <w:color w:val="000000" w:themeColor="text1"/>
          <w:sz w:val="28"/>
          <w:szCs w:val="28"/>
          <w:lang w:val="en-US"/>
        </w:rPr>
        <w:t>(</w:t>
      </w:r>
      <w:r>
        <w:rPr>
          <w:rStyle w:val="Shkeyword"/>
          <w:rFonts w:cs="Times New Roman" w:ascii="Times New Roman" w:hAnsi="Times New Roman"/>
          <w:i/>
          <w:iCs/>
          <w:color w:val="000000" w:themeColor="text1"/>
          <w:sz w:val="28"/>
          <w:szCs w:val="28"/>
          <w:lang w:val="en-US"/>
        </w:rPr>
        <w:t>function</w:t>
      </w:r>
      <w:r>
        <w:rPr>
          <w:rFonts w:cs="Times New Roman" w:ascii="Times New Roman" w:hAnsi="Times New Roman"/>
          <w:i/>
          <w:color w:val="000000" w:themeColor="text1"/>
          <w:sz w:val="28"/>
          <w:szCs w:val="28"/>
          <w:lang w:val="en-US"/>
        </w:rPr>
        <w:t xml:space="preserve"> </w:t>
      </w:r>
      <w:r>
        <w:rPr>
          <w:rStyle w:val="Shsymbol"/>
          <w:rFonts w:cs="Times New Roman" w:ascii="Times New Roman" w:hAnsi="Times New Roman"/>
          <w:i/>
          <w:color w:val="000000" w:themeColor="text1"/>
          <w:sz w:val="28"/>
          <w:szCs w:val="28"/>
          <w:lang w:val="en-US"/>
        </w:rPr>
        <w:t>(</w:t>
      </w:r>
      <w:r>
        <w:rPr>
          <w:rFonts w:cs="Times New Roman" w:ascii="Times New Roman" w:hAnsi="Times New Roman"/>
          <w:i/>
          <w:color w:val="000000" w:themeColor="text1"/>
          <w:sz w:val="28"/>
          <w:szCs w:val="28"/>
          <w:lang w:val="en-US"/>
        </w:rPr>
        <w:t>req</w:t>
      </w:r>
      <w:r>
        <w:rPr>
          <w:rStyle w:val="Shsymbol"/>
          <w:rFonts w:cs="Times New Roman" w:ascii="Times New Roman" w:hAnsi="Times New Roman"/>
          <w:i/>
          <w:color w:val="000000" w:themeColor="text1"/>
          <w:sz w:val="28"/>
          <w:szCs w:val="28"/>
          <w:lang w:val="en-US"/>
        </w:rPr>
        <w:t>,</w:t>
      </w:r>
      <w:r>
        <w:rPr>
          <w:rFonts w:cs="Times New Roman" w:ascii="Times New Roman" w:hAnsi="Times New Roman"/>
          <w:i/>
          <w:color w:val="000000" w:themeColor="text1"/>
          <w:sz w:val="28"/>
          <w:szCs w:val="28"/>
          <w:lang w:val="en-US"/>
        </w:rPr>
        <w:t xml:space="preserve"> res</w:t>
      </w:r>
      <w:r>
        <w:rPr>
          <w:rStyle w:val="Shsymbol"/>
          <w:rFonts w:cs="Times New Roman" w:ascii="Times New Roman" w:hAnsi="Times New Roman"/>
          <w:i/>
          <w:color w:val="000000" w:themeColor="text1"/>
          <w:sz w:val="28"/>
          <w:szCs w:val="28"/>
          <w:lang w:val="en-US"/>
        </w:rPr>
        <w:t>)</w:t>
      </w:r>
      <w:r>
        <w:rPr>
          <w:rFonts w:cs="Times New Roman" w:ascii="Times New Roman" w:hAnsi="Times New Roman"/>
          <w:i/>
          <w:color w:val="000000" w:themeColor="text1"/>
          <w:sz w:val="28"/>
          <w:szCs w:val="28"/>
          <w:lang w:val="en-US"/>
        </w:rPr>
        <w:t xml:space="preserve"> </w:t>
      </w:r>
      <w:r>
        <w:rPr>
          <w:rStyle w:val="Shcbracket"/>
          <w:rFonts w:cs="Times New Roman" w:ascii="Times New Roman" w:hAnsi="Times New Roman"/>
          <w:i/>
          <w:color w:val="000000" w:themeColor="text1"/>
          <w:sz w:val="28"/>
          <w:szCs w:val="28"/>
          <w:lang w:val="en-US"/>
        </w:rPr>
        <w:t>{</w:t>
      </w:r>
    </w:p>
    <w:p>
      <w:pPr>
        <w:pStyle w:val="Normal"/>
        <w:spacing w:lineRule="auto" w:line="240"/>
        <w:rPr>
          <w:rFonts w:ascii="Times New Roman" w:hAnsi="Times New Roman" w:cs="Times New Roman"/>
          <w:i/>
          <w:i/>
          <w:color w:val="000000" w:themeColor="text1"/>
          <w:sz w:val="28"/>
          <w:szCs w:val="28"/>
          <w:lang w:val="en-US"/>
        </w:rPr>
      </w:pPr>
      <w:r>
        <w:rPr>
          <w:rFonts w:cs="Times New Roman" w:ascii="Times New Roman" w:hAnsi="Times New Roman"/>
          <w:i/>
          <w:color w:val="000000" w:themeColor="text1"/>
          <w:sz w:val="28"/>
          <w:szCs w:val="28"/>
          <w:lang w:val="en-US"/>
        </w:rPr>
        <w:t xml:space="preserve">  </w:t>
      </w:r>
      <w:r>
        <w:rPr>
          <w:rFonts w:cs="Times New Roman" w:ascii="Times New Roman" w:hAnsi="Times New Roman"/>
          <w:i/>
          <w:color w:val="000000" w:themeColor="text1"/>
          <w:sz w:val="28"/>
          <w:szCs w:val="28"/>
          <w:lang w:val="en-US"/>
        </w:rPr>
        <w:t>res</w:t>
      </w:r>
      <w:r>
        <w:rPr>
          <w:rStyle w:val="Shsymbol"/>
          <w:rFonts w:cs="Times New Roman" w:ascii="Times New Roman" w:hAnsi="Times New Roman"/>
          <w:i/>
          <w:color w:val="000000" w:themeColor="text1"/>
          <w:sz w:val="28"/>
          <w:szCs w:val="28"/>
          <w:lang w:val="en-US"/>
        </w:rPr>
        <w:t>.</w:t>
      </w:r>
      <w:r>
        <w:rPr>
          <w:rStyle w:val="Shfunction"/>
          <w:rFonts w:cs="Times New Roman" w:ascii="Times New Roman" w:hAnsi="Times New Roman"/>
          <w:i/>
          <w:color w:val="000000" w:themeColor="text1"/>
          <w:sz w:val="28"/>
          <w:szCs w:val="28"/>
          <w:lang w:val="en-US"/>
        </w:rPr>
        <w:t>writeHead</w:t>
      </w:r>
      <w:r>
        <w:rPr>
          <w:rStyle w:val="Shsymbol"/>
          <w:rFonts w:cs="Times New Roman" w:ascii="Times New Roman" w:hAnsi="Times New Roman"/>
          <w:i/>
          <w:color w:val="000000" w:themeColor="text1"/>
          <w:sz w:val="28"/>
          <w:szCs w:val="28"/>
          <w:lang w:val="en-US"/>
        </w:rPr>
        <w:t>(</w:t>
      </w:r>
      <w:r>
        <w:rPr>
          <w:rStyle w:val="Shnumber"/>
          <w:rFonts w:cs="Times New Roman" w:ascii="Times New Roman" w:hAnsi="Times New Roman"/>
          <w:i/>
          <w:color w:val="000000" w:themeColor="text1"/>
          <w:sz w:val="28"/>
          <w:szCs w:val="28"/>
          <w:lang w:val="en-US"/>
        </w:rPr>
        <w:t>200</w:t>
      </w:r>
      <w:r>
        <w:rPr>
          <w:rStyle w:val="Shsymbol"/>
          <w:rFonts w:cs="Times New Roman" w:ascii="Times New Roman" w:hAnsi="Times New Roman"/>
          <w:i/>
          <w:color w:val="000000" w:themeColor="text1"/>
          <w:sz w:val="28"/>
          <w:szCs w:val="28"/>
          <w:lang w:val="en-US"/>
        </w:rPr>
        <w:t>,</w:t>
      </w:r>
      <w:r>
        <w:rPr>
          <w:rFonts w:cs="Times New Roman" w:ascii="Times New Roman" w:hAnsi="Times New Roman"/>
          <w:i/>
          <w:color w:val="000000" w:themeColor="text1"/>
          <w:sz w:val="28"/>
          <w:szCs w:val="28"/>
          <w:lang w:val="en-US"/>
        </w:rPr>
        <w:t xml:space="preserve"> </w:t>
      </w:r>
      <w:r>
        <w:rPr>
          <w:rStyle w:val="Shcbracket"/>
          <w:rFonts w:cs="Times New Roman" w:ascii="Times New Roman" w:hAnsi="Times New Roman"/>
          <w:i/>
          <w:color w:val="000000" w:themeColor="text1"/>
          <w:sz w:val="28"/>
          <w:szCs w:val="28"/>
          <w:lang w:val="en-US"/>
        </w:rPr>
        <w:t>{</w:t>
      </w:r>
      <w:r>
        <w:rPr>
          <w:rStyle w:val="Shstring"/>
          <w:rFonts w:cs="Times New Roman" w:ascii="Times New Roman" w:hAnsi="Times New Roman"/>
          <w:i/>
          <w:color w:val="000000" w:themeColor="text1"/>
          <w:sz w:val="28"/>
          <w:szCs w:val="28"/>
          <w:lang w:val="en-US"/>
        </w:rPr>
        <w:t>'Content-Type'</w:t>
      </w:r>
      <w:r>
        <w:rPr>
          <w:rStyle w:val="Shsymbol"/>
          <w:rFonts w:cs="Times New Roman" w:ascii="Times New Roman" w:hAnsi="Times New Roman"/>
          <w:i/>
          <w:color w:val="000000" w:themeColor="text1"/>
          <w:sz w:val="28"/>
          <w:szCs w:val="28"/>
          <w:lang w:val="en-US"/>
        </w:rPr>
        <w:t>:</w:t>
      </w:r>
      <w:r>
        <w:rPr>
          <w:rFonts w:cs="Times New Roman" w:ascii="Times New Roman" w:hAnsi="Times New Roman"/>
          <w:i/>
          <w:color w:val="000000" w:themeColor="text1"/>
          <w:sz w:val="28"/>
          <w:szCs w:val="28"/>
          <w:lang w:val="en-US"/>
        </w:rPr>
        <w:t xml:space="preserve"> </w:t>
      </w:r>
      <w:r>
        <w:rPr>
          <w:rStyle w:val="Shstring"/>
          <w:rFonts w:cs="Times New Roman" w:ascii="Times New Roman" w:hAnsi="Times New Roman"/>
          <w:i/>
          <w:color w:val="000000" w:themeColor="text1"/>
          <w:sz w:val="28"/>
          <w:szCs w:val="28"/>
          <w:lang w:val="en-US"/>
        </w:rPr>
        <w:t>'text/plain'</w:t>
      </w:r>
      <w:r>
        <w:rPr>
          <w:rStyle w:val="Shcbracket"/>
          <w:rFonts w:cs="Times New Roman" w:ascii="Times New Roman" w:hAnsi="Times New Roman"/>
          <w:i/>
          <w:color w:val="000000" w:themeColor="text1"/>
          <w:sz w:val="28"/>
          <w:szCs w:val="28"/>
          <w:lang w:val="en-US"/>
        </w:rPr>
        <w:t>}</w:t>
      </w:r>
      <w:r>
        <w:rPr>
          <w:rStyle w:val="Shsymbol"/>
          <w:rFonts w:cs="Times New Roman" w:ascii="Times New Roman" w:hAnsi="Times New Roman"/>
          <w:i/>
          <w:color w:val="000000" w:themeColor="text1"/>
          <w:sz w:val="28"/>
          <w:szCs w:val="28"/>
          <w:lang w:val="en-US"/>
        </w:rPr>
        <w:t>);</w:t>
      </w:r>
    </w:p>
    <w:p>
      <w:pPr>
        <w:pStyle w:val="Normal"/>
        <w:spacing w:lineRule="auto" w:line="240"/>
        <w:rPr>
          <w:rFonts w:ascii="Times New Roman" w:hAnsi="Times New Roman" w:cs="Times New Roman"/>
          <w:i/>
          <w:i/>
          <w:color w:val="000000" w:themeColor="text1"/>
          <w:sz w:val="28"/>
          <w:szCs w:val="28"/>
          <w:lang w:val="en-US"/>
        </w:rPr>
      </w:pPr>
      <w:r>
        <w:rPr>
          <w:rFonts w:cs="Times New Roman" w:ascii="Times New Roman" w:hAnsi="Times New Roman"/>
          <w:i/>
          <w:color w:val="000000" w:themeColor="text1"/>
          <w:sz w:val="28"/>
          <w:szCs w:val="28"/>
          <w:lang w:val="en-US"/>
        </w:rPr>
        <w:t xml:space="preserve">  </w:t>
      </w:r>
      <w:r>
        <w:rPr>
          <w:rFonts w:cs="Times New Roman" w:ascii="Times New Roman" w:hAnsi="Times New Roman"/>
          <w:i/>
          <w:color w:val="000000" w:themeColor="text1"/>
          <w:sz w:val="28"/>
          <w:szCs w:val="28"/>
          <w:lang w:val="en-US"/>
        </w:rPr>
        <w:t>res</w:t>
      </w:r>
      <w:r>
        <w:rPr>
          <w:rStyle w:val="Shsymbol"/>
          <w:rFonts w:cs="Times New Roman" w:ascii="Times New Roman" w:hAnsi="Times New Roman"/>
          <w:i/>
          <w:color w:val="000000" w:themeColor="text1"/>
          <w:sz w:val="28"/>
          <w:szCs w:val="28"/>
          <w:lang w:val="en-US"/>
        </w:rPr>
        <w:t>.</w:t>
      </w:r>
      <w:r>
        <w:rPr>
          <w:rStyle w:val="Shfunction"/>
          <w:rFonts w:cs="Times New Roman" w:ascii="Times New Roman" w:hAnsi="Times New Roman"/>
          <w:i/>
          <w:color w:val="000000" w:themeColor="text1"/>
          <w:sz w:val="28"/>
          <w:szCs w:val="28"/>
          <w:lang w:val="en-US"/>
        </w:rPr>
        <w:t>end</w:t>
      </w:r>
      <w:r>
        <w:rPr>
          <w:rStyle w:val="Shsymbol"/>
          <w:rFonts w:cs="Times New Roman" w:ascii="Times New Roman" w:hAnsi="Times New Roman"/>
          <w:i/>
          <w:color w:val="000000" w:themeColor="text1"/>
          <w:sz w:val="28"/>
          <w:szCs w:val="28"/>
          <w:lang w:val="en-US"/>
        </w:rPr>
        <w:t>(</w:t>
      </w:r>
      <w:r>
        <w:rPr>
          <w:rStyle w:val="Shstring"/>
          <w:rFonts w:cs="Times New Roman" w:ascii="Times New Roman" w:hAnsi="Times New Roman"/>
          <w:i/>
          <w:color w:val="000000" w:themeColor="text1"/>
          <w:sz w:val="28"/>
          <w:szCs w:val="28"/>
          <w:lang w:val="en-US"/>
        </w:rPr>
        <w:t>'Hello World</w:t>
      </w:r>
      <w:r>
        <w:rPr>
          <w:rStyle w:val="Shspecialchar"/>
          <w:rFonts w:cs="Times New Roman" w:ascii="Times New Roman" w:hAnsi="Times New Roman"/>
          <w:i/>
          <w:color w:val="000000" w:themeColor="text1"/>
          <w:sz w:val="28"/>
          <w:szCs w:val="28"/>
          <w:lang w:val="en-US"/>
        </w:rPr>
        <w:t>\n</w:t>
      </w:r>
      <w:r>
        <w:rPr>
          <w:rStyle w:val="Shstring"/>
          <w:rFonts w:cs="Times New Roman" w:ascii="Times New Roman" w:hAnsi="Times New Roman"/>
          <w:i/>
          <w:color w:val="000000" w:themeColor="text1"/>
          <w:sz w:val="28"/>
          <w:szCs w:val="28"/>
          <w:lang w:val="en-US"/>
        </w:rPr>
        <w:t>'</w:t>
      </w:r>
      <w:r>
        <w:rPr>
          <w:rStyle w:val="Shsymbol"/>
          <w:rFonts w:cs="Times New Roman" w:ascii="Times New Roman" w:hAnsi="Times New Roman"/>
          <w:i/>
          <w:color w:val="000000" w:themeColor="text1"/>
          <w:sz w:val="28"/>
          <w:szCs w:val="28"/>
          <w:lang w:val="en-US"/>
        </w:rPr>
        <w:t>);</w:t>
      </w:r>
    </w:p>
    <w:p>
      <w:pPr>
        <w:pStyle w:val="Normal"/>
        <w:spacing w:lineRule="auto" w:line="240"/>
        <w:rPr>
          <w:rFonts w:ascii="Times New Roman" w:hAnsi="Times New Roman" w:cs="Times New Roman"/>
          <w:i/>
          <w:i/>
          <w:color w:val="000000" w:themeColor="text1"/>
          <w:sz w:val="28"/>
          <w:szCs w:val="28"/>
          <w:lang w:val="en-US"/>
        </w:rPr>
      </w:pPr>
      <w:r>
        <w:rPr>
          <w:rStyle w:val="Shcbracket"/>
          <w:rFonts w:cs="Times New Roman" w:ascii="Times New Roman" w:hAnsi="Times New Roman"/>
          <w:i/>
          <w:color w:val="000000" w:themeColor="text1"/>
          <w:sz w:val="28"/>
          <w:szCs w:val="28"/>
          <w:lang w:val="en-US"/>
        </w:rPr>
        <w:t>}</w:t>
      </w:r>
      <w:r>
        <w:rPr>
          <w:rStyle w:val="Shsymbol"/>
          <w:rFonts w:cs="Times New Roman" w:ascii="Times New Roman" w:hAnsi="Times New Roman"/>
          <w:i/>
          <w:color w:val="000000" w:themeColor="text1"/>
          <w:sz w:val="28"/>
          <w:szCs w:val="28"/>
          <w:lang w:val="en-US"/>
        </w:rPr>
        <w:t>).</w:t>
      </w:r>
      <w:r>
        <w:rPr>
          <w:rStyle w:val="Shfunction"/>
          <w:rFonts w:cs="Times New Roman" w:ascii="Times New Roman" w:hAnsi="Times New Roman"/>
          <w:i/>
          <w:color w:val="000000" w:themeColor="text1"/>
          <w:sz w:val="28"/>
          <w:szCs w:val="28"/>
          <w:lang w:val="en-US"/>
        </w:rPr>
        <w:t>listen</w:t>
      </w:r>
      <w:r>
        <w:rPr>
          <w:rStyle w:val="Shsymbol"/>
          <w:rFonts w:cs="Times New Roman" w:ascii="Times New Roman" w:hAnsi="Times New Roman"/>
          <w:i/>
          <w:color w:val="000000" w:themeColor="text1"/>
          <w:sz w:val="28"/>
          <w:szCs w:val="28"/>
          <w:lang w:val="en-US"/>
        </w:rPr>
        <w:t>(</w:t>
      </w:r>
      <w:r>
        <w:rPr>
          <w:rStyle w:val="Shnumber"/>
          <w:rFonts w:cs="Times New Roman" w:ascii="Times New Roman" w:hAnsi="Times New Roman"/>
          <w:i/>
          <w:color w:val="000000" w:themeColor="text1"/>
          <w:sz w:val="28"/>
          <w:szCs w:val="28"/>
          <w:lang w:val="en-US"/>
        </w:rPr>
        <w:t>1337</w:t>
      </w:r>
      <w:r>
        <w:rPr>
          <w:rStyle w:val="Shsymbol"/>
          <w:rFonts w:cs="Times New Roman" w:ascii="Times New Roman" w:hAnsi="Times New Roman"/>
          <w:i/>
          <w:color w:val="000000" w:themeColor="text1"/>
          <w:sz w:val="28"/>
          <w:szCs w:val="28"/>
          <w:lang w:val="en-US"/>
        </w:rPr>
        <w:t>,</w:t>
      </w:r>
      <w:r>
        <w:rPr>
          <w:rFonts w:cs="Times New Roman" w:ascii="Times New Roman" w:hAnsi="Times New Roman"/>
          <w:i/>
          <w:color w:val="000000" w:themeColor="text1"/>
          <w:sz w:val="28"/>
          <w:szCs w:val="28"/>
          <w:lang w:val="en-US"/>
        </w:rPr>
        <w:t xml:space="preserve"> </w:t>
      </w:r>
      <w:r>
        <w:rPr>
          <w:rStyle w:val="Shstring"/>
          <w:rFonts w:cs="Times New Roman" w:ascii="Times New Roman" w:hAnsi="Times New Roman"/>
          <w:i/>
          <w:color w:val="000000" w:themeColor="text1"/>
          <w:sz w:val="28"/>
          <w:szCs w:val="28"/>
          <w:lang w:val="en-US"/>
        </w:rPr>
        <w:t>'127.0.0.1'</w:t>
      </w:r>
      <w:r>
        <w:rPr>
          <w:rStyle w:val="Shsymbol"/>
          <w:rFonts w:cs="Times New Roman" w:ascii="Times New Roman" w:hAnsi="Times New Roman"/>
          <w:i/>
          <w:color w:val="000000" w:themeColor="text1"/>
          <w:sz w:val="28"/>
          <w:szCs w:val="28"/>
          <w:lang w:val="en-US"/>
        </w:rPr>
        <w:t>);</w:t>
      </w:r>
    </w:p>
    <w:p>
      <w:pPr>
        <w:pStyle w:val="Normal"/>
        <w:spacing w:lineRule="auto" w:line="240"/>
        <w:rPr/>
      </w:pPr>
      <w:r>
        <w:rPr>
          <w:rFonts w:cs="Times New Roman" w:ascii="Times New Roman" w:hAnsi="Times New Roman"/>
          <w:i/>
          <w:color w:val="000000" w:themeColor="text1"/>
          <w:sz w:val="28"/>
          <w:szCs w:val="28"/>
          <w:lang w:val="en-US"/>
        </w:rPr>
        <w:t>console</w:t>
      </w:r>
      <w:r>
        <w:rPr>
          <w:rStyle w:val="Shsymbol"/>
          <w:rFonts w:cs="Times New Roman" w:ascii="Times New Roman" w:hAnsi="Times New Roman"/>
          <w:i/>
          <w:color w:val="000000" w:themeColor="text1"/>
          <w:sz w:val="28"/>
          <w:szCs w:val="28"/>
          <w:lang w:val="en-US"/>
        </w:rPr>
        <w:t>.</w:t>
      </w:r>
      <w:r>
        <w:rPr>
          <w:rStyle w:val="Shfunction"/>
          <w:rFonts w:cs="Times New Roman" w:ascii="Times New Roman" w:hAnsi="Times New Roman"/>
          <w:i/>
          <w:color w:val="000000" w:themeColor="text1"/>
          <w:sz w:val="28"/>
          <w:szCs w:val="28"/>
          <w:lang w:val="en-US"/>
        </w:rPr>
        <w:t>log</w:t>
      </w:r>
      <w:r>
        <w:rPr>
          <w:rStyle w:val="Shsymbol"/>
          <w:rFonts w:cs="Times New Roman" w:ascii="Times New Roman" w:hAnsi="Times New Roman"/>
          <w:i/>
          <w:color w:val="000000" w:themeColor="text1"/>
          <w:sz w:val="28"/>
          <w:szCs w:val="28"/>
          <w:lang w:val="en-US"/>
        </w:rPr>
        <w:t>(</w:t>
      </w:r>
      <w:r>
        <w:rPr>
          <w:rStyle w:val="Shstring"/>
          <w:rFonts w:cs="Times New Roman" w:ascii="Times New Roman" w:hAnsi="Times New Roman"/>
          <w:i/>
          <w:color w:val="000000" w:themeColor="text1"/>
          <w:sz w:val="28"/>
          <w:szCs w:val="28"/>
          <w:lang w:val="en-US"/>
        </w:rPr>
        <w:t xml:space="preserve">'Server running at </w:t>
      </w:r>
      <w:hyperlink r:id="rId66">
        <w:r>
          <w:rPr>
            <w:rStyle w:val="InternetLink"/>
            <w:rFonts w:cs="Times New Roman" w:ascii="Times New Roman" w:hAnsi="Times New Roman"/>
            <w:i/>
            <w:color w:val="000000" w:themeColor="text1"/>
            <w:sz w:val="28"/>
            <w:szCs w:val="28"/>
            <w:lang w:val="en-US"/>
          </w:rPr>
          <w:t>http://127.0.0.1:1337/</w:t>
        </w:r>
      </w:hyperlink>
      <w:r>
        <w:rPr>
          <w:rStyle w:val="Shstring"/>
          <w:rFonts w:cs="Times New Roman" w:ascii="Times New Roman" w:hAnsi="Times New Roman"/>
          <w:i/>
          <w:color w:val="000000" w:themeColor="text1"/>
          <w:sz w:val="28"/>
          <w:szCs w:val="28"/>
          <w:lang w:val="en-US"/>
        </w:rPr>
        <w:t>'</w:t>
      </w:r>
      <w:r>
        <w:rPr>
          <w:rStyle w:val="Shsymbol"/>
          <w:rFonts w:cs="Times New Roman" w:ascii="Times New Roman" w:hAnsi="Times New Roman"/>
          <w:i/>
          <w:color w:val="000000" w:themeColor="text1"/>
          <w:sz w:val="28"/>
          <w:szCs w:val="28"/>
          <w:lang w:val="en-US"/>
        </w:rPr>
        <w:t>);</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 xml:space="preserve">5.2.3. </w:t>
      </w:r>
      <w:r>
        <w:rPr>
          <w:rFonts w:cs="Times New Roman" w:ascii="Times New Roman" w:hAnsi="Times New Roman"/>
          <w:b/>
          <w:sz w:val="28"/>
          <w:szCs w:val="28"/>
          <w:lang w:val="en-US"/>
        </w:rPr>
        <w:t>Express</w:t>
      </w:r>
      <w:r>
        <w:rPr>
          <w:rFonts w:cs="Times New Roman" w:ascii="Times New Roman" w:hAnsi="Times New Roman"/>
          <w:b/>
          <w:sz w:val="28"/>
          <w:szCs w:val="28"/>
        </w:rPr>
        <w:t xml:space="preserve"> </w:t>
      </w:r>
    </w:p>
    <w:p>
      <w:pPr>
        <w:pStyle w:val="Normal"/>
        <w:ind w:firstLine="708"/>
        <w:jc w:val="both"/>
        <w:rPr>
          <w:rFonts w:ascii="Times New Roman" w:hAnsi="Times New Roman" w:cs="Times New Roman"/>
          <w:color w:val="000000"/>
          <w:sz w:val="28"/>
          <w:szCs w:val="28"/>
          <w:lang w:val="en-US"/>
          <w:del w:id="41" w:author="alex-mint " w:date="2015-05-22T22:52:00Z"/>
        </w:rPr>
      </w:pPr>
      <w:r>
        <w:rPr>
          <w:rFonts w:cs="Times New Roman" w:ascii="Times New Roman" w:hAnsi="Times New Roman"/>
          <w:sz w:val="28"/>
          <w:szCs w:val="28"/>
          <w:lang w:val="en-US"/>
        </w:rPr>
        <w:t>Express</w:t>
      </w:r>
      <w:r>
        <w:rPr>
          <w:rFonts w:cs="Times New Roman" w:ascii="Times New Roman" w:hAnsi="Times New Roman"/>
          <w:sz w:val="28"/>
          <w:szCs w:val="28"/>
        </w:rPr>
        <w:t xml:space="preserve"> -  минималистичный и гибкий фреймворк для </w:t>
      </w:r>
      <w:r>
        <w:rPr>
          <w:rFonts w:cs="Times New Roman" w:ascii="Times New Roman" w:hAnsi="Times New Roman"/>
          <w:sz w:val="28"/>
          <w:szCs w:val="28"/>
          <w:lang w:val="en-US"/>
        </w:rPr>
        <w:t>nodejs</w:t>
      </w:r>
      <w:r>
        <w:rPr>
          <w:rFonts w:cs="Times New Roman" w:ascii="Times New Roman" w:hAnsi="Times New Roman"/>
          <w:sz w:val="28"/>
          <w:szCs w:val="28"/>
        </w:rPr>
        <w:t xml:space="preserve">, предоставляющий  широкий набор функций для веб и мобильных приложений[14]. </w:t>
      </w:r>
      <w:r>
        <w:rPr>
          <w:rFonts w:cs="Times New Roman" w:ascii="Times New Roman" w:hAnsi="Times New Roman"/>
          <w:color w:val="000000"/>
          <w:sz w:val="28"/>
          <w:szCs w:val="28"/>
        </w:rPr>
        <w:t xml:space="preserve">Автором </w:t>
      </w:r>
      <w:r>
        <w:rPr>
          <w:rFonts w:cs="Times New Roman" w:ascii="Times New Roman" w:hAnsi="Times New Roman"/>
          <w:color w:val="000000"/>
          <w:sz w:val="28"/>
          <w:szCs w:val="28"/>
          <w:lang w:val="en-US"/>
        </w:rPr>
        <w:t>express</w:t>
      </w:r>
      <w:r>
        <w:rPr>
          <w:rFonts w:cs="Times New Roman" w:ascii="Times New Roman" w:hAnsi="Times New Roman"/>
          <w:color w:val="000000"/>
          <w:sz w:val="28"/>
          <w:szCs w:val="28"/>
        </w:rPr>
        <w:t xml:space="preserve"> является </w:t>
      </w:r>
      <w:r>
        <w:fldChar w:fldCharType="begin"/>
      </w:r>
      <w:r>
        <w:instrText> HYPERLINK "http://nodeguide.ru/doc/felix/community/" \l "tj-holowaychuk"</w:instrText>
      </w:r>
      <w:r>
        <w:fldChar w:fldCharType="separate"/>
      </w:r>
      <w:r>
        <w:rPr>
          <w:rStyle w:val="Emphasis"/>
          <w:rFonts w:cs="Times New Roman" w:ascii="Times New Roman" w:hAnsi="Times New Roman"/>
          <w:i w:val="false"/>
          <w:color w:val="000000"/>
          <w:sz w:val="28"/>
          <w:szCs w:val="28"/>
          <w:lang w:val="en-US"/>
        </w:rPr>
        <w:t>TJ</w:t>
      </w:r>
      <w:r>
        <w:fldChar w:fldCharType="end"/>
      </w:r>
      <w:r>
        <w:rPr>
          <w:rStyle w:val="Emphasis"/>
          <w:rFonts w:cs="Times New Roman" w:ascii="Times New Roman" w:hAnsi="Times New Roman"/>
          <w:i w:val="false"/>
          <w:color w:val="000000"/>
          <w:sz w:val="28"/>
          <w:szCs w:val="28"/>
        </w:rPr>
        <w:t xml:space="preserve"> </w:t>
      </w:r>
      <w:r>
        <w:rPr>
          <w:rStyle w:val="Emphasis"/>
          <w:rFonts w:cs="Times New Roman" w:ascii="Times New Roman" w:hAnsi="Times New Roman"/>
          <w:i w:val="false"/>
          <w:color w:val="000000"/>
          <w:sz w:val="28"/>
          <w:szCs w:val="28"/>
          <w:lang w:val="en-US"/>
        </w:rPr>
        <w:t>Holowaychuk</w:t>
      </w:r>
      <w:r>
        <w:rPr>
          <w:rFonts w:cs="Times New Roman" w:ascii="Times New Roman" w:hAnsi="Times New Roman"/>
          <w:color w:val="000000"/>
          <w:sz w:val="28"/>
          <w:szCs w:val="28"/>
        </w:rPr>
        <w:t xml:space="preserve">.  </w:t>
      </w:r>
    </w:p>
    <w:p>
      <w:pPr>
        <w:pStyle w:val="Normal"/>
        <w:ind w:firstLine="708"/>
        <w:jc w:val="both"/>
        <w:rPr/>
      </w:pPr>
      <w:ins w:id="42" w:author="alex-mint " w:date="2015-05-22T22:52:00Z">
        <w:r>
          <w:rPr>
            <w:rFonts w:cs="Times New Roman" w:ascii="Times New Roman" w:hAnsi="Times New Roman"/>
            <w:color w:val="000000"/>
            <w:sz w:val="28"/>
            <w:szCs w:val="28"/>
            <w:lang w:val="en-US"/>
          </w:rPr>
          <w:t>О</w:t>
        </w:r>
      </w:ins>
      <w:del w:id="43" w:author="alex-mint " w:date="2015-05-22T22:52:00Z">
        <w:r>
          <w:rPr>
            <w:rFonts w:cs="Times New Roman" w:ascii="Times New Roman" w:hAnsi="Times New Roman"/>
            <w:color w:val="000000"/>
            <w:sz w:val="28"/>
            <w:szCs w:val="28"/>
            <w:lang w:val="en-US"/>
          </w:rPr>
          <w:delText>О</w:delText>
        </w:r>
      </w:del>
      <w:r>
        <w:rPr>
          <w:rFonts w:cs="Times New Roman" w:ascii="Times New Roman" w:hAnsi="Times New Roman"/>
          <w:color w:val="000000"/>
          <w:sz w:val="28"/>
          <w:szCs w:val="28"/>
          <w:lang w:val="en-US"/>
        </w:rPr>
        <w:t xml:space="preserve">сновные возможности </w:t>
      </w:r>
      <w:r>
        <w:rPr>
          <w:rStyle w:val="Strong"/>
          <w:rFonts w:cs="Times New Roman" w:ascii="Times New Roman" w:hAnsi="Times New Roman"/>
          <w:b w:val="false"/>
          <w:color w:val="000000"/>
          <w:sz w:val="28"/>
          <w:szCs w:val="28"/>
          <w:lang w:val="en-US"/>
        </w:rPr>
        <w:t>express</w:t>
      </w:r>
      <w:r>
        <w:rPr>
          <w:rFonts w:cs="Times New Roman" w:ascii="Times New Roman" w:hAnsi="Times New Roman"/>
          <w:color w:val="000000"/>
          <w:sz w:val="28"/>
          <w:szCs w:val="28"/>
          <w:lang w:val="en-US"/>
        </w:rPr>
        <w:t>:</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гибкая система маршрутизации запросов</w:t>
      </w:r>
      <w:r>
        <w:rPr>
          <w:rFonts w:cs="Times New Roman" w:ascii="Times New Roman" w:hAnsi="Times New Roman"/>
          <w:color w:val="000000"/>
          <w:sz w:val="28"/>
          <w:szCs w:val="28"/>
        </w:rPr>
        <w:t>;</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перенаправления;</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динамические представления;</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уточнение контента;</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особое внимание производительности;</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rPr>
      </w:pPr>
      <w:r>
        <w:rPr>
          <w:rFonts w:cs="Times New Roman" w:ascii="Times New Roman" w:hAnsi="Times New Roman"/>
          <w:color w:val="000000"/>
          <w:sz w:val="28"/>
          <w:szCs w:val="28"/>
        </w:rPr>
        <w:t>обработка представлений и поддержка частичных шаблонов;</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rPr>
      </w:pPr>
      <w:r>
        <w:rPr>
          <w:rFonts w:cs="Times New Roman" w:ascii="Times New Roman" w:hAnsi="Times New Roman"/>
          <w:color w:val="000000"/>
          <w:sz w:val="28"/>
          <w:szCs w:val="28"/>
        </w:rPr>
        <w:t>поддержка конфигураций на основе окружений;</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оповещения, интегрированные с сессиями;</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максимальное покрытие тестами;</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rPr>
      </w:pPr>
      <w:r>
        <w:rPr>
          <w:rFonts w:cs="Times New Roman" w:ascii="Times New Roman" w:hAnsi="Times New Roman"/>
          <w:color w:val="000000"/>
          <w:sz w:val="28"/>
          <w:szCs w:val="28"/>
        </w:rPr>
        <w:t>утилиты для быстрой генерации остова приложений;</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rPr>
      </w:pPr>
      <w:r>
        <w:rPr>
          <w:rFonts w:cs="Times New Roman" w:ascii="Times New Roman" w:hAnsi="Times New Roman"/>
          <w:color w:val="000000"/>
          <w:sz w:val="28"/>
          <w:szCs w:val="28"/>
        </w:rPr>
        <w:t>настройки представлений на уровне приложений.</w:t>
      </w:r>
    </w:p>
    <w:p>
      <w:pPr>
        <w:pStyle w:val="TextBody"/>
        <w:numPr>
          <w:ilvl w:val="0"/>
          <w:numId w:val="8"/>
        </w:numPr>
        <w:jc w:val="both"/>
        <w:rPr>
          <w:rFonts w:ascii="Times New Roman" w:hAnsi="Times New Roman" w:cs="Times New Roman"/>
          <w:color w:val="000000"/>
          <w:sz w:val="28"/>
          <w:szCs w:val="28"/>
          <w:lang w:val="en-US"/>
        </w:rPr>
      </w:pPr>
      <w:r>
        <w:rPr>
          <w:rFonts w:cs="Times New Roman" w:ascii="Times New Roman" w:hAnsi="Times New Roman"/>
          <w:color w:val="000000"/>
          <w:sz w:val="28"/>
          <w:szCs w:val="28"/>
          <w:shd w:fill="FFFF00" w:val="clear"/>
          <w:lang w:val="en-US"/>
          <w:rPrChange w:id="0" w:author="alex-mint " w:date="2015-05-22T22:52:00Z"/>
        </w:rPr>
        <w:t>Кроме того:</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поддержка сессий;</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кэш API;</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поддержка mime;</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поддержка Etag;</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постоянные оповещения;</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поддержка cookies;</w:t>
      </w:r>
    </w:p>
    <w:p>
      <w:pPr>
        <w:pStyle w:val="TextBody"/>
        <w:widowControl w:val="false"/>
        <w:numPr>
          <w:ilvl w:val="0"/>
          <w:numId w:val="8"/>
        </w:numPr>
        <w:tabs>
          <w:tab w:val="left" w:pos="450" w:leader="none"/>
        </w:tabs>
        <w:spacing w:lineRule="auto" w:line="360" w:before="0" w:after="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JSON RPC;</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lang w:val="en-US"/>
        </w:rPr>
      </w:pPr>
      <w:r>
        <w:rPr>
          <w:rFonts w:cs="Times New Roman" w:ascii="Times New Roman" w:hAnsi="Times New Roman"/>
          <w:b/>
          <w:sz w:val="28"/>
          <w:szCs w:val="28"/>
          <w:lang w:val="en-US"/>
        </w:rPr>
        <w:t>5.2.</w:t>
      </w:r>
      <w:r>
        <w:rPr>
          <w:rFonts w:cs="Times New Roman" w:ascii="Times New Roman" w:hAnsi="Times New Roman"/>
          <w:b/>
          <w:sz w:val="28"/>
          <w:szCs w:val="28"/>
        </w:rPr>
        <w:t>4</w:t>
      </w:r>
      <w:r>
        <w:rPr>
          <w:rFonts w:cs="Times New Roman" w:ascii="Times New Roman" w:hAnsi="Times New Roman"/>
          <w:b/>
          <w:sz w:val="28"/>
          <w:szCs w:val="28"/>
          <w:lang w:val="en-US"/>
        </w:rPr>
        <w:t>. Socket.io</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 поэтому удобна для создания игр.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Socket.IO главным образом использует протокол WebSocket, но если нужно, использует другие методы, например Adobe Flash сокеты, JSONP запросы или AJAX запросы[4],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ввод/вывод[20]. </w:t>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Установка:</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lang w:val="en-US"/>
        </w:rPr>
        <w:t>npm</w:t>
      </w:r>
      <w:r>
        <w:rPr>
          <w:rFonts w:cs="Times New Roman" w:ascii="Times New Roman" w:hAnsi="Times New Roman"/>
          <w:sz w:val="28"/>
          <w:szCs w:val="28"/>
        </w:rPr>
        <w:t xml:space="preserve"> </w:t>
      </w:r>
      <w:r>
        <w:rPr>
          <w:rFonts w:cs="Times New Roman" w:ascii="Times New Roman" w:hAnsi="Times New Roman"/>
          <w:sz w:val="28"/>
          <w:szCs w:val="28"/>
          <w:lang w:val="en-US"/>
        </w:rPr>
        <w:t>install</w:t>
      </w:r>
      <w:r>
        <w:rPr>
          <w:rFonts w:cs="Times New Roman" w:ascii="Times New Roman" w:hAnsi="Times New Roman"/>
          <w:sz w:val="28"/>
          <w:szCs w:val="28"/>
        </w:rPr>
        <w:t xml:space="preserve"> </w:t>
      </w:r>
      <w:r>
        <w:rPr>
          <w:rFonts w:cs="Times New Roman" w:ascii="Times New Roman" w:hAnsi="Times New Roman"/>
          <w:sz w:val="28"/>
          <w:szCs w:val="28"/>
          <w:lang w:val="en-US"/>
        </w:rPr>
        <w:t>socket</w:t>
      </w:r>
      <w:r>
        <w:rPr>
          <w:rFonts w:cs="Times New Roman" w:ascii="Times New Roman" w:hAnsi="Times New Roman"/>
          <w:sz w:val="28"/>
          <w:szCs w:val="28"/>
        </w:rPr>
        <w:t>.</w:t>
      </w:r>
      <w:r>
        <w:rPr>
          <w:rFonts w:cs="Times New Roman" w:ascii="Times New Roman" w:hAnsi="Times New Roman"/>
          <w:sz w:val="28"/>
          <w:szCs w:val="28"/>
          <w:lang w:val="en-US"/>
        </w:rPr>
        <w:t>io</w:t>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Пример использования.</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rPr>
        <w:tab/>
        <w:t>Сервер</w:t>
      </w:r>
      <w:r>
        <w:rPr>
          <w:rFonts w:cs="Times New Roman" w:ascii="Times New Roman" w:hAnsi="Times New Roman"/>
          <w:sz w:val="28"/>
          <w:szCs w:val="28"/>
          <w:lang w:val="en-US"/>
        </w:rPr>
        <w:t>(app.js):</w:t>
      </w:r>
    </w:p>
    <w:p>
      <w:pPr>
        <w:pStyle w:val="Normal"/>
        <w:spacing w:lineRule="auto" w:line="360"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var app = require('http').createServer(handler)</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var io = require('socket.io')(app);</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var fs = require('fs');</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app.listen(80);</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function handler (req, res) {</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fs.readFile(__dirname + '/index.html',</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function (err, data) {</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if (err) {</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res.writeHead(500);</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return res.end('Error loading index.html');</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before="0" w:after="0"/>
        <w:jc w:val="both"/>
        <w:rPr>
          <w:rFonts w:ascii="Times New Roman" w:hAnsi="Times New Roman" w:cs="Times New Roman"/>
          <w:i/>
          <w:i/>
          <w:sz w:val="28"/>
          <w:szCs w:val="28"/>
          <w:lang w:val="en-US"/>
        </w:rPr>
      </w:pPr>
      <w:r>
        <w:rPr>
          <w:rFonts w:cs="Times New Roman" w:ascii="Times New Roman" w:hAnsi="Times New Roman"/>
          <w:sz w:val="28"/>
          <w:szCs w:val="28"/>
          <w:lang w:val="en-US"/>
        </w:rPr>
        <w:t xml:space="preserve">    </w:t>
      </w:r>
      <w:r>
        <w:rPr>
          <w:rFonts w:cs="Times New Roman" w:ascii="Times New Roman" w:hAnsi="Times New Roman"/>
          <w:i/>
          <w:sz w:val="28"/>
          <w:szCs w:val="28"/>
          <w:lang w:val="en-US"/>
        </w:rPr>
        <w:t>res.writeHead(200);</w:t>
      </w:r>
    </w:p>
    <w:p>
      <w:pPr>
        <w:pStyle w:val="Normal"/>
        <w:spacing w:lineRule="auto" w:line="360" w:before="0" w:after="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res.end(data);</w:t>
      </w:r>
    </w:p>
    <w:p>
      <w:pPr>
        <w:pStyle w:val="Normal"/>
        <w:spacing w:lineRule="auto" w:line="360" w:before="0" w:after="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w:t>
      </w:r>
    </w:p>
    <w:p>
      <w:pPr>
        <w:pStyle w:val="Normal"/>
        <w:spacing w:lineRule="auto" w:line="360" w:before="0" w:after="0"/>
        <w:jc w:val="both"/>
        <w:rPr>
          <w:rFonts w:ascii="Times New Roman" w:hAnsi="Times New Roman" w:cs="Times New Roman"/>
          <w:i/>
          <w:i/>
          <w:sz w:val="28"/>
          <w:szCs w:val="28"/>
          <w:lang w:val="en-US"/>
        </w:rPr>
      </w:pPr>
      <w:r>
        <w:rPr>
          <w:rFonts w:cs="Times New Roman" w:ascii="Times New Roman" w:hAnsi="Times New Roman"/>
          <w:i/>
          <w:sz w:val="28"/>
          <w:szCs w:val="28"/>
          <w:lang w:val="en-US"/>
        </w:rPr>
        <w:t>}</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t>io.on('connection', function (socket) {</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t xml:space="preserve">  </w:t>
      </w:r>
      <w:r>
        <w:rPr>
          <w:rFonts w:cs="Times New Roman" w:ascii="Times New Roman" w:hAnsi="Times New Roman"/>
          <w:sz w:val="28"/>
          <w:szCs w:val="28"/>
          <w:lang w:val="en-US"/>
        </w:rPr>
        <w:t>socket.emit('news', { hello: 'world' });</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t xml:space="preserve">  </w:t>
      </w:r>
      <w:r>
        <w:rPr>
          <w:rFonts w:cs="Times New Roman" w:ascii="Times New Roman" w:hAnsi="Times New Roman"/>
          <w:sz w:val="28"/>
          <w:szCs w:val="28"/>
          <w:lang w:val="en-US"/>
        </w:rPr>
        <w:t>socket.on('my other event', function (data) {</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t xml:space="preserve">    </w:t>
      </w:r>
      <w:r>
        <w:rPr>
          <w:rFonts w:cs="Times New Roman" w:ascii="Times New Roman" w:hAnsi="Times New Roman"/>
          <w:sz w:val="28"/>
          <w:szCs w:val="28"/>
          <w:lang w:val="en-US"/>
        </w:rPr>
        <w:t>console.log(data);</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t xml:space="preserve">  </w:t>
      </w:r>
      <w:r>
        <w:rPr>
          <w:rFonts w:cs="Times New Roman" w:ascii="Times New Roman" w:hAnsi="Times New Roman"/>
          <w:sz w:val="28"/>
          <w:szCs w:val="28"/>
          <w:lang w:val="en-US"/>
        </w:rPr>
        <w:t>});</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t>});</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rPr>
        <w:t>Клиент</w:t>
      </w:r>
      <w:r>
        <w:rPr>
          <w:rFonts w:cs="Times New Roman" w:ascii="Times New Roman" w:hAnsi="Times New Roman"/>
          <w:sz w:val="28"/>
          <w:szCs w:val="28"/>
          <w:lang w:val="en-US"/>
        </w:rPr>
        <w:t>(index.html):</w:t>
      </w:r>
    </w:p>
    <w:p>
      <w:pPr>
        <w:pStyle w:val="Normal"/>
        <w:spacing w:lineRule="auto" w:line="360" w:before="0" w:after="0"/>
        <w:jc w:val="both"/>
        <w:rPr>
          <w:rFonts w:ascii="Times New Roman" w:hAnsi="Times New Roman" w:cs="Times New Roman"/>
          <w:i/>
          <w:i/>
          <w:sz w:val="28"/>
          <w:szCs w:val="28"/>
          <w:lang w:val="en-US"/>
        </w:rPr>
      </w:pPr>
      <w:r>
        <w:rPr>
          <w:rFonts w:cs="Times New Roman" w:ascii="Times New Roman" w:hAnsi="Times New Roman"/>
          <w:sz w:val="28"/>
          <w:szCs w:val="28"/>
          <w:lang w:val="en-US"/>
        </w:rPr>
        <w:tab/>
      </w:r>
      <w:r>
        <w:rPr>
          <w:rFonts w:cs="Times New Roman" w:ascii="Times New Roman" w:hAnsi="Times New Roman"/>
          <w:i/>
          <w:sz w:val="28"/>
          <w:szCs w:val="28"/>
          <w:lang w:val="en-US"/>
        </w:rPr>
        <w:t>&lt;script src="/socket.io/socket.io.js"&gt;&lt;/script&gt;</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&lt;script&gt;</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ab/>
        <w:t xml:space="preserve"> var socket = io('http://localhost');</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ab/>
        <w:t xml:space="preserve"> socket.on('news', function (data) {</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ab/>
        <w:t xml:space="preserve"> console.log(data);</w:t>
      </w:r>
    </w:p>
    <w:p>
      <w:pPr>
        <w:pStyle w:val="Normal"/>
        <w:spacing w:lineRule="auto" w:line="360" w:before="0" w:after="0"/>
        <w:ind w:left="708" w:hanging="0"/>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ab/>
        <w:t>socket.emit('my other event', { my: 'data' });</w:t>
      </w:r>
    </w:p>
    <w:p>
      <w:pPr>
        <w:pStyle w:val="Normal"/>
        <w:spacing w:lineRule="auto" w:line="360" w:before="0" w:after="0"/>
        <w:ind w:left="708" w:hanging="0"/>
        <w:jc w:val="both"/>
        <w:rPr>
          <w:rFonts w:ascii="Times New Roman" w:hAnsi="Times New Roman" w:cs="Times New Roman"/>
          <w:i/>
          <w:i/>
          <w:sz w:val="28"/>
          <w:szCs w:val="28"/>
        </w:rPr>
      </w:pPr>
      <w:r>
        <w:rPr>
          <w:rFonts w:cs="Times New Roman" w:ascii="Times New Roman" w:hAnsi="Times New Roman"/>
          <w:i/>
          <w:sz w:val="28"/>
          <w:szCs w:val="28"/>
          <w:lang w:val="en-US"/>
        </w:rPr>
        <w:t xml:space="preserve">  </w:t>
      </w:r>
      <w:r>
        <w:rPr>
          <w:rFonts w:cs="Times New Roman" w:ascii="Times New Roman" w:hAnsi="Times New Roman"/>
          <w:i/>
          <w:sz w:val="28"/>
          <w:szCs w:val="28"/>
        </w:rPr>
        <w:t>});</w:t>
      </w:r>
    </w:p>
    <w:p>
      <w:pPr>
        <w:pStyle w:val="Normal"/>
        <w:spacing w:lineRule="auto" w:line="360" w:before="0" w:after="0"/>
        <w:ind w:left="708" w:hanging="0"/>
        <w:jc w:val="both"/>
        <w:rPr>
          <w:rFonts w:ascii="Times New Roman" w:hAnsi="Times New Roman" w:cs="Times New Roman"/>
          <w:i/>
          <w:i/>
          <w:sz w:val="28"/>
          <w:szCs w:val="28"/>
        </w:rPr>
      </w:pPr>
      <w:r>
        <w:rPr>
          <w:rFonts w:cs="Times New Roman" w:ascii="Times New Roman" w:hAnsi="Times New Roman"/>
          <w:i/>
          <w:sz w:val="28"/>
          <w:szCs w:val="28"/>
        </w:rPr>
        <w:t>&lt;/script&gt;</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В приведенном примере создается </w:t>
      </w:r>
      <w:r>
        <w:rPr>
          <w:rFonts w:cs="Times New Roman" w:ascii="Times New Roman" w:hAnsi="Times New Roman"/>
          <w:sz w:val="28"/>
          <w:szCs w:val="28"/>
          <w:lang w:val="en-US"/>
        </w:rPr>
        <w:t>nodejs</w:t>
      </w:r>
      <w:r>
        <w:rPr>
          <w:rFonts w:cs="Times New Roman" w:ascii="Times New Roman" w:hAnsi="Times New Roman"/>
          <w:sz w:val="28"/>
          <w:szCs w:val="28"/>
        </w:rPr>
        <w:t xml:space="preserve"> сервер, при поступлении запроса клиента, ему посылается содержимое файла </w:t>
      </w:r>
      <w:r>
        <w:rPr>
          <w:rFonts w:cs="Times New Roman" w:ascii="Times New Roman" w:hAnsi="Times New Roman"/>
          <w:sz w:val="28"/>
          <w:szCs w:val="28"/>
          <w:lang w:val="en-US"/>
        </w:rPr>
        <w:t>index</w:t>
      </w:r>
      <w:r>
        <w:rPr>
          <w:rFonts w:cs="Times New Roman" w:ascii="Times New Roman" w:hAnsi="Times New Roman"/>
          <w:sz w:val="28"/>
          <w:szCs w:val="28"/>
        </w:rPr>
        <w:t>.</w:t>
      </w:r>
      <w:r>
        <w:rPr>
          <w:rFonts w:cs="Times New Roman" w:ascii="Times New Roman" w:hAnsi="Times New Roman"/>
          <w:sz w:val="28"/>
          <w:szCs w:val="28"/>
          <w:lang w:val="en-US"/>
        </w:rPr>
        <w:t>html</w:t>
      </w:r>
      <w:r>
        <w:rPr>
          <w:rFonts w:cs="Times New Roman" w:ascii="Times New Roman" w:hAnsi="Times New Roman"/>
          <w:sz w:val="28"/>
          <w:szCs w:val="28"/>
        </w:rPr>
        <w:t xml:space="preserve">, при подключении клиента (событие </w:t>
      </w:r>
      <w:r>
        <w:rPr>
          <w:rFonts w:cs="Times New Roman" w:ascii="Times New Roman" w:hAnsi="Times New Roman"/>
          <w:sz w:val="28"/>
          <w:szCs w:val="28"/>
          <w:lang w:val="en-US"/>
        </w:rPr>
        <w:t>connection</w:t>
      </w:r>
      <w:r>
        <w:rPr>
          <w:rFonts w:cs="Times New Roman" w:ascii="Times New Roman" w:hAnsi="Times New Roman"/>
          <w:sz w:val="28"/>
          <w:szCs w:val="28"/>
        </w:rPr>
        <w:t>)</w:t>
        <w:tab/>
        <w:t xml:space="preserve">, эмитируется событие </w:t>
      </w:r>
      <w:r>
        <w:rPr>
          <w:rFonts w:cs="Times New Roman" w:ascii="Times New Roman" w:hAnsi="Times New Roman"/>
          <w:sz w:val="28"/>
          <w:szCs w:val="28"/>
          <w:lang w:val="en-US"/>
        </w:rPr>
        <w:t>news</w:t>
      </w:r>
      <w:r>
        <w:rPr>
          <w:rFonts w:cs="Times New Roman" w:ascii="Times New Roman" w:hAnsi="Times New Roman"/>
          <w:sz w:val="28"/>
          <w:szCs w:val="28"/>
        </w:rPr>
        <w:t>, с передачей клиенту объекта {</w:t>
      </w:r>
      <w:r>
        <w:rPr>
          <w:rFonts w:cs="Times New Roman" w:ascii="Times New Roman" w:hAnsi="Times New Roman"/>
          <w:sz w:val="28"/>
          <w:szCs w:val="28"/>
          <w:lang w:val="en-US"/>
        </w:rPr>
        <w:t>hello</w:t>
      </w:r>
      <w:r>
        <w:rPr>
          <w:rFonts w:cs="Times New Roman" w:ascii="Times New Roman" w:hAnsi="Times New Roman"/>
          <w:sz w:val="28"/>
          <w:szCs w:val="28"/>
        </w:rPr>
        <w:t>: ‘</w:t>
      </w:r>
      <w:r>
        <w:rPr>
          <w:rFonts w:cs="Times New Roman" w:ascii="Times New Roman" w:hAnsi="Times New Roman"/>
          <w:sz w:val="28"/>
          <w:szCs w:val="28"/>
          <w:lang w:val="en-US"/>
        </w:rPr>
        <w:t>world</w:t>
      </w:r>
      <w:r>
        <w:rPr>
          <w:rFonts w:cs="Times New Roman" w:ascii="Times New Roman" w:hAnsi="Times New Roman"/>
          <w:sz w:val="28"/>
          <w:szCs w:val="28"/>
        </w:rPr>
        <w:t>’} и устанавливается обработчик на событие '</w:t>
      </w:r>
      <w:r>
        <w:rPr>
          <w:rFonts w:cs="Times New Roman" w:ascii="Times New Roman" w:hAnsi="Times New Roman"/>
          <w:sz w:val="28"/>
          <w:szCs w:val="28"/>
          <w:lang w:val="en-US"/>
        </w:rPr>
        <w:t>my</w:t>
      </w:r>
      <w:r>
        <w:rPr>
          <w:rFonts w:cs="Times New Roman" w:ascii="Times New Roman" w:hAnsi="Times New Roman"/>
          <w:sz w:val="28"/>
          <w:szCs w:val="28"/>
        </w:rPr>
        <w:t xml:space="preserve"> </w:t>
      </w:r>
      <w:r>
        <w:rPr>
          <w:rFonts w:cs="Times New Roman" w:ascii="Times New Roman" w:hAnsi="Times New Roman"/>
          <w:sz w:val="28"/>
          <w:szCs w:val="28"/>
          <w:lang w:val="en-US"/>
        </w:rPr>
        <w:t>other</w:t>
      </w:r>
      <w:r>
        <w:rPr>
          <w:rFonts w:cs="Times New Roman" w:ascii="Times New Roman" w:hAnsi="Times New Roman"/>
          <w:sz w:val="28"/>
          <w:szCs w:val="28"/>
        </w:rPr>
        <w:t xml:space="preserve"> </w:t>
      </w:r>
      <w:r>
        <w:rPr>
          <w:rFonts w:cs="Times New Roman" w:ascii="Times New Roman" w:hAnsi="Times New Roman"/>
          <w:sz w:val="28"/>
          <w:szCs w:val="28"/>
          <w:lang w:val="en-US"/>
        </w:rPr>
        <w:t>event</w:t>
      </w:r>
      <w:r>
        <w:rPr>
          <w:rFonts w:cs="Times New Roman" w:ascii="Times New Roman" w:hAnsi="Times New Roman"/>
          <w:sz w:val="28"/>
          <w:szCs w:val="28"/>
        </w:rPr>
        <w:t xml:space="preserve">'. С клиентской стороны происходит подключение с серверу, обработка события </w:t>
      </w:r>
      <w:r>
        <w:rPr>
          <w:rFonts w:cs="Times New Roman" w:ascii="Times New Roman" w:hAnsi="Times New Roman"/>
          <w:i/>
          <w:sz w:val="28"/>
          <w:szCs w:val="28"/>
        </w:rPr>
        <w:t>'</w:t>
      </w:r>
      <w:r>
        <w:rPr>
          <w:rFonts w:cs="Times New Roman" w:ascii="Times New Roman" w:hAnsi="Times New Roman"/>
          <w:i/>
          <w:sz w:val="28"/>
          <w:szCs w:val="28"/>
          <w:lang w:val="en-US"/>
        </w:rPr>
        <w:t>news</w:t>
      </w:r>
      <w:r>
        <w:rPr>
          <w:rFonts w:cs="Times New Roman" w:ascii="Times New Roman" w:hAnsi="Times New Roman"/>
          <w:i/>
          <w:sz w:val="28"/>
          <w:szCs w:val="28"/>
        </w:rPr>
        <w:t xml:space="preserve">', </w:t>
      </w:r>
      <w:r>
        <w:rPr>
          <w:rFonts w:cs="Times New Roman" w:ascii="Times New Roman" w:hAnsi="Times New Roman"/>
          <w:sz w:val="28"/>
          <w:szCs w:val="28"/>
        </w:rPr>
        <w:t xml:space="preserve">эмитирование события </w:t>
      </w:r>
      <w:r>
        <w:rPr>
          <w:rFonts w:cs="Times New Roman" w:ascii="Times New Roman" w:hAnsi="Times New Roman"/>
          <w:i/>
          <w:sz w:val="28"/>
          <w:szCs w:val="28"/>
        </w:rPr>
        <w:t>'</w:t>
      </w:r>
      <w:r>
        <w:rPr>
          <w:rFonts w:cs="Times New Roman" w:ascii="Times New Roman" w:hAnsi="Times New Roman"/>
          <w:i/>
          <w:sz w:val="28"/>
          <w:szCs w:val="28"/>
          <w:lang w:val="en-US"/>
        </w:rPr>
        <w:t>my</w:t>
      </w:r>
      <w:r>
        <w:rPr>
          <w:rFonts w:cs="Times New Roman" w:ascii="Times New Roman" w:hAnsi="Times New Roman"/>
          <w:i/>
          <w:sz w:val="28"/>
          <w:szCs w:val="28"/>
        </w:rPr>
        <w:t xml:space="preserve"> </w:t>
      </w:r>
      <w:r>
        <w:rPr>
          <w:rFonts w:cs="Times New Roman" w:ascii="Times New Roman" w:hAnsi="Times New Roman"/>
          <w:i/>
          <w:sz w:val="28"/>
          <w:szCs w:val="28"/>
          <w:lang w:val="en-US"/>
        </w:rPr>
        <w:t>other</w:t>
      </w:r>
      <w:r>
        <w:rPr>
          <w:rFonts w:cs="Times New Roman" w:ascii="Times New Roman" w:hAnsi="Times New Roman"/>
          <w:i/>
          <w:sz w:val="28"/>
          <w:szCs w:val="28"/>
        </w:rPr>
        <w:t xml:space="preserve"> </w:t>
      </w:r>
      <w:r>
        <w:rPr>
          <w:rFonts w:cs="Times New Roman" w:ascii="Times New Roman" w:hAnsi="Times New Roman"/>
          <w:i/>
          <w:sz w:val="28"/>
          <w:szCs w:val="28"/>
          <w:lang w:val="en-US"/>
        </w:rPr>
        <w:t>event</w:t>
      </w:r>
      <w:r>
        <w:rPr>
          <w:rFonts w:cs="Times New Roman" w:ascii="Times New Roman" w:hAnsi="Times New Roman"/>
          <w:i/>
          <w:sz w:val="28"/>
          <w:szCs w:val="28"/>
        </w:rPr>
        <w:t>'.</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5.2.5. Leaflet</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Для построении клиентской части игры  работы с картами была выбрана  </w:t>
      </w:r>
      <w:r>
        <w:rPr>
          <w:rFonts w:cs="Times New Roman" w:ascii="Times New Roman" w:hAnsi="Times New Roman"/>
          <w:sz w:val="28"/>
          <w:szCs w:val="28"/>
          <w:lang w:val="en-US"/>
        </w:rPr>
        <w:t>open</w:t>
      </w:r>
      <w:r>
        <w:rPr>
          <w:rFonts w:cs="Times New Roman" w:ascii="Times New Roman" w:hAnsi="Times New Roman"/>
          <w:sz w:val="28"/>
          <w:szCs w:val="28"/>
        </w:rPr>
        <w:t xml:space="preserve"> </w:t>
      </w:r>
      <w:r>
        <w:rPr>
          <w:rFonts w:cs="Times New Roman" w:ascii="Times New Roman" w:hAnsi="Times New Roman"/>
          <w:sz w:val="28"/>
          <w:szCs w:val="28"/>
          <w:lang w:val="en-US"/>
        </w:rPr>
        <w:t>source</w:t>
      </w:r>
      <w:r>
        <w:rPr>
          <w:rFonts w:cs="Times New Roman" w:ascii="Times New Roman" w:hAnsi="Times New Roman"/>
          <w:sz w:val="28"/>
          <w:szCs w:val="28"/>
        </w:rPr>
        <w:t xml:space="preserve"> JavaScript библиотека Leaflet. (http://leafletjs.com/), разработанная командой разработчиков во главе с Владимиром Агафонкиным.</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Библиотека имеет богатый функционал, простой синтаксис, высокую производительность. Она работает эффективно на всех основных настольных и мобильных платформах  используя HTML5 и CSS3 на современных браузерах, но в то же время способна работать на старых.  Она может быть расширена с помощью огромного количества плагинов, имеет красивый, простой в использовании и хорошо документированный API. [15]</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Примеры работы с библиотекой.</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Подключение библиотеки:</w:t>
      </w:r>
    </w:p>
    <w:p>
      <w:pPr>
        <w:pStyle w:val="Normal"/>
        <w:spacing w:lineRule="auto" w:line="360" w:before="0" w:after="0"/>
        <w:rPr>
          <w:rFonts w:ascii="Times New Roman" w:hAnsi="Times New Roman" w:cs="Times New Roman"/>
          <w:i/>
          <w:i/>
          <w:sz w:val="28"/>
          <w:szCs w:val="28"/>
          <w:lang w:val="en-US"/>
        </w:rPr>
      </w:pPr>
      <w:r>
        <w:rPr>
          <w:rFonts w:cs="Times New Roman" w:ascii="Times New Roman" w:hAnsi="Times New Roman"/>
          <w:i/>
          <w:sz w:val="28"/>
          <w:szCs w:val="28"/>
          <w:lang w:val="en-US"/>
        </w:rPr>
        <w:t>&lt;link rel="stylesheet" href="http://cdn.leafletjs.com/leaflet-0.7.3/leaflet.css"/&gt;</w:t>
      </w:r>
    </w:p>
    <w:p>
      <w:pPr>
        <w:pStyle w:val="Normal"/>
        <w:spacing w:lineRule="auto" w:line="360" w:before="0" w:after="0"/>
        <w:rPr>
          <w:rFonts w:ascii="Times New Roman" w:hAnsi="Times New Roman" w:cs="Times New Roman"/>
          <w:i/>
          <w:i/>
          <w:sz w:val="28"/>
          <w:szCs w:val="28"/>
          <w:lang w:val="en-US"/>
        </w:rPr>
      </w:pPr>
      <w:r>
        <w:rPr>
          <w:rFonts w:cs="Times New Roman" w:ascii="Times New Roman" w:hAnsi="Times New Roman"/>
          <w:i/>
          <w:sz w:val="28"/>
          <w:szCs w:val="28"/>
          <w:lang w:val="en-US"/>
        </w:rPr>
        <w:t>&lt;script src="http://cdn.leafletjs.com/leaflet-0.7.3/leaflet.js"&gt;&lt;/script&gt;</w:t>
      </w:r>
    </w:p>
    <w:p>
      <w:pPr>
        <w:pStyle w:val="Normal"/>
        <w:spacing w:lineRule="auto" w:line="360" w:before="0" w:after="0"/>
        <w:ind w:firstLine="708"/>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Нужно создать блок-контейнер, в котором будет размещаться карта:</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rPr>
        <w:t>&lt;div id="map"&gt;&lt;/div&gt;</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Контейнер должен иметь определенную высоту, например, определенную в CSS файле:</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sz w:val="28"/>
          <w:szCs w:val="28"/>
        </w:rPr>
        <w:t xml:space="preserve"> </w:t>
      </w:r>
      <w:r>
        <w:rPr>
          <w:rFonts w:cs="Times New Roman" w:ascii="Times New Roman" w:hAnsi="Times New Roman"/>
          <w:i/>
          <w:sz w:val="28"/>
          <w:szCs w:val="28"/>
        </w:rPr>
        <w:t>#map { height: 180px; }</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rPr>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Создание объекта карты с заданным центром и масштабом:</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var map = L.map('map').setView([51.505, -0.09], 13);</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Создание слоя с тайлами (картинками из которых строится карта ):</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rPr>
        <w:t>L.tileLayer('http://{s}.tiles.mapbox.com/v3/MapID/{z}/{x}/{y}.png', {</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rPr>
        <w:t xml:space="preserve">    </w:t>
      </w:r>
      <w:r>
        <w:rPr>
          <w:rFonts w:cs="Times New Roman" w:ascii="Times New Roman" w:hAnsi="Times New Roman"/>
          <w:i/>
          <w:sz w:val="28"/>
          <w:szCs w:val="28"/>
          <w:lang w:val="en-US"/>
        </w:rPr>
        <w:t>attribution: 'Map data &amp;copy; &lt;a href="http://openstreetmap.org"&gt;OpenStreetMap&lt;/a&gt; contributors, &lt;a href="http://creativecommons.org/licenses/by-sa/2.0/"&gt;CC-BY-SA&lt;/a&gt;, Imagery © &lt;a href="http://mapbox.com"&gt;Mapbox&lt;/a&gt;[…]',</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lang w:val="en-US"/>
        </w:rPr>
        <w:t xml:space="preserve">    </w:t>
      </w:r>
      <w:r>
        <w:rPr>
          <w:rFonts w:cs="Times New Roman" w:ascii="Times New Roman" w:hAnsi="Times New Roman"/>
          <w:i/>
          <w:sz w:val="28"/>
          <w:szCs w:val="28"/>
        </w:rPr>
        <w:t>maxZoom: 18</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rPr>
        <w:t>}).addTo(map);</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Создаем маркер и добавляем его на карту:</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var marker = L.marker([51.5, -0.09]).addTo(map);</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Создаем круг и добавляем его на карту:</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var circle = L.circle([51.508, -0.11], 500, {</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color: 'red',</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fillColor: '#f03',</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fillOpacity: 0.5</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}).addTo(map);</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Создаем полигон и добавляем его на карту:</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var polygon = L.polygon([</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[51.509, -0.08],</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[51.503, -0.06],</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[51.51, -0.047]</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]).addTo(map);</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Задаем обработчик события клика мышью на карте:</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function onMapClick(e) {</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alert("You clicked the map at " + e.latlng);</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rPr>
        <w:t>}</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rPr>
        <w:t>map.on('click', onMapClick);</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Результат показан на рисунке 5.2.1.</w:t>
      </w:r>
    </w:p>
    <w:p>
      <w:pPr>
        <w:pStyle w:val="Normal"/>
        <w:spacing w:lineRule="auto" w:line="360" w:before="0" w:after="0"/>
        <w:rPr>
          <w:rFonts w:ascii="Times New Roman" w:hAnsi="Times New Roman" w:cs="Times New Roman"/>
          <w:sz w:val="28"/>
          <w:szCs w:val="28"/>
          <w:lang w:val="en-US"/>
        </w:rPr>
      </w:pPr>
      <w:r>
        <w:rPr/>
        <w:drawing>
          <wp:inline distT="0" distB="0" distL="0" distR="0">
            <wp:extent cx="6051550" cy="1419225"/>
            <wp:effectExtent l="0" t="0" r="0" b="0"/>
            <wp:docPr id="51"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27" descr=""/>
                    <pic:cNvPicPr>
                      <a:picLocks noChangeAspect="1" noChangeArrowheads="1"/>
                    </pic:cNvPicPr>
                  </pic:nvPicPr>
                  <pic:blipFill>
                    <a:blip r:embed="rId67"/>
                    <a:srcRect l="18280" t="55802" r="19511" b="25410"/>
                    <a:stretch>
                      <a:fillRect/>
                    </a:stretch>
                  </pic:blipFill>
                  <pic:spPr bwMode="auto">
                    <a:xfrm>
                      <a:off x="0" y="0"/>
                      <a:ext cx="6051550" cy="1419225"/>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Рис. 5.2.1.</w:t>
      </w:r>
    </w:p>
    <w:p>
      <w:pPr>
        <w:pStyle w:val="Normal"/>
        <w:spacing w:lineRule="auto" w:line="360" w:before="0" w:after="0"/>
        <w:rPr/>
      </w:pPr>
      <w:r>
        <w:rPr>
          <w:rFonts w:cs="Times New Roman" w:ascii="Times New Roman" w:hAnsi="Times New Roman"/>
          <w:sz w:val="28"/>
          <w:szCs w:val="28"/>
        </w:rPr>
        <w:t xml:space="preserve">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 ознакомиться тут: </w:t>
      </w:r>
      <w:hyperlink r:id="rId68">
        <w:r>
          <w:rPr>
            <w:rStyle w:val="InternetLink"/>
            <w:rFonts w:cs="Times New Roman" w:ascii="Times New Roman" w:hAnsi="Times New Roman"/>
            <w:color w:val="000000" w:themeColor="text1"/>
            <w:sz w:val="28"/>
            <w:szCs w:val="28"/>
          </w:rPr>
          <w:t>http://leafletjs.com/reference.html</w:t>
        </w:r>
      </w:hyperlink>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Например,  юнит создается на карте как  набор маркеров:</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this.country =   /*объект иконки страны принадлежности*/</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 xml:space="preserve">{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 xml:space="preserve">icon: </w:t>
        <w:tab/>
        <w:t>L.icon({ iconUrl: '/img/default.png',</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 xml:space="preserve">iconSize: [24, 24],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 xml:space="preserve">iconAnchor: [12, 12],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 xml:space="preserve">shadowAnchor: [4, 23],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popupAnchor: [-3, -23]})</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 xml:space="preserve">this.type =  /*объект иконки типа юнита*/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icon: L.icon({ iconUrl: '/img/default.png',</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 xml:space="preserve">iconSize: [24, 24],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 xml:space="preserve">iconAnchor: [12, 12],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 xml:space="preserve">shadowAnchor: [4, 23],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popupAnchor: [-3, -23]})</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 xml:space="preserve">/*объект иконки выделенного юнита*/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rPr>
        <w:tab/>
        <w:t xml:space="preserve"> </w:t>
      </w:r>
      <w:r>
        <w:rPr>
          <w:rFonts w:cs="Times New Roman" w:ascii="Times New Roman" w:hAnsi="Times New Roman"/>
          <w:i/>
          <w:sz w:val="28"/>
          <w:szCs w:val="28"/>
          <w:lang w:val="en-US"/>
        </w:rPr>
        <w:t>this.iconSelected = L.icon({ iconUrl: '/img/unselected.png',</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 xml:space="preserve">iconSize: [50, 50],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 xml:space="preserve">iconAnchor: [25, 25],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 xml:space="preserve">shadowAnchor: [4, 23],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popupAnchor: [-3, -23]});</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w:t>
      </w:r>
      <w:r>
        <w:rPr>
          <w:rFonts w:cs="Times New Roman" w:ascii="Times New Roman" w:hAnsi="Times New Roman"/>
          <w:i/>
          <w:sz w:val="28"/>
          <w:szCs w:val="28"/>
        </w:rPr>
        <w:t>объект</w:t>
      </w:r>
      <w:r>
        <w:rPr>
          <w:rFonts w:cs="Times New Roman" w:ascii="Times New Roman" w:hAnsi="Times New Roman"/>
          <w:i/>
          <w:sz w:val="28"/>
          <w:szCs w:val="28"/>
          <w:lang w:val="en-US"/>
        </w:rPr>
        <w:t xml:space="preserve"> </w:t>
      </w:r>
      <w:r>
        <w:rPr>
          <w:rFonts w:cs="Times New Roman" w:ascii="Times New Roman" w:hAnsi="Times New Roman"/>
          <w:i/>
          <w:sz w:val="28"/>
          <w:szCs w:val="28"/>
        </w:rPr>
        <w:t>иконки</w:t>
      </w:r>
      <w:r>
        <w:rPr>
          <w:rFonts w:cs="Times New Roman" w:ascii="Times New Roman" w:hAnsi="Times New Roman"/>
          <w:i/>
          <w:sz w:val="28"/>
          <w:szCs w:val="28"/>
          <w:lang w:val="en-US"/>
        </w:rPr>
        <w:t xml:space="preserve"> </w:t>
      </w:r>
      <w:r>
        <w:rPr>
          <w:rFonts w:cs="Times New Roman" w:ascii="Times New Roman" w:hAnsi="Times New Roman"/>
          <w:i/>
          <w:sz w:val="28"/>
          <w:szCs w:val="28"/>
        </w:rPr>
        <w:t>невыделенного</w:t>
      </w:r>
      <w:r>
        <w:rPr>
          <w:rFonts w:cs="Times New Roman" w:ascii="Times New Roman" w:hAnsi="Times New Roman"/>
          <w:i/>
          <w:sz w:val="28"/>
          <w:szCs w:val="28"/>
          <w:lang w:val="en-US"/>
        </w:rPr>
        <w:t xml:space="preserve"> </w:t>
      </w:r>
      <w:r>
        <w:rPr>
          <w:rFonts w:cs="Times New Roman" w:ascii="Times New Roman" w:hAnsi="Times New Roman"/>
          <w:i/>
          <w:sz w:val="28"/>
          <w:szCs w:val="28"/>
        </w:rPr>
        <w:t>юнита</w:t>
      </w:r>
      <w:r>
        <w:rPr>
          <w:rFonts w:cs="Times New Roman" w:ascii="Times New Roman" w:hAnsi="Times New Roman"/>
          <w:i/>
          <w:sz w:val="28"/>
          <w:szCs w:val="28"/>
          <w:lang w:val="en-US"/>
        </w:rPr>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this.iconUnselected = L.icon({ iconUrl: '/img/unselected.png',</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 xml:space="preserve">iconSize: [50, 50],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 xml:space="preserve">iconAnchor: [25, 25],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 xml:space="preserve">shadowAnchor: [4, 23],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popupAnchor: [-3, -23]});</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w:t>
      </w:r>
      <w:r>
        <w:rPr>
          <w:rFonts w:cs="Times New Roman" w:ascii="Times New Roman" w:hAnsi="Times New Roman"/>
          <w:i/>
          <w:sz w:val="28"/>
          <w:szCs w:val="28"/>
        </w:rPr>
        <w:t>объект</w:t>
      </w:r>
      <w:r>
        <w:rPr>
          <w:rFonts w:cs="Times New Roman" w:ascii="Times New Roman" w:hAnsi="Times New Roman"/>
          <w:i/>
          <w:sz w:val="28"/>
          <w:szCs w:val="28"/>
          <w:lang w:val="en-US"/>
        </w:rPr>
        <w:t xml:space="preserve"> </w:t>
      </w:r>
      <w:r>
        <w:rPr>
          <w:rFonts w:cs="Times New Roman" w:ascii="Times New Roman" w:hAnsi="Times New Roman"/>
          <w:i/>
          <w:sz w:val="28"/>
          <w:szCs w:val="28"/>
        </w:rPr>
        <w:t>иконки</w:t>
      </w:r>
      <w:r>
        <w:rPr>
          <w:rFonts w:cs="Times New Roman" w:ascii="Times New Roman" w:hAnsi="Times New Roman"/>
          <w:i/>
          <w:sz w:val="28"/>
          <w:szCs w:val="28"/>
          <w:lang w:val="en-US"/>
        </w:rPr>
        <w:t xml:space="preserve"> </w:t>
      </w:r>
      <w:r>
        <w:rPr>
          <w:rFonts w:cs="Times New Roman" w:ascii="Times New Roman" w:hAnsi="Times New Roman"/>
          <w:i/>
          <w:sz w:val="28"/>
          <w:szCs w:val="28"/>
        </w:rPr>
        <w:t>изображения</w:t>
      </w:r>
      <w:r>
        <w:rPr>
          <w:rFonts w:cs="Times New Roman" w:ascii="Times New Roman" w:hAnsi="Times New Roman"/>
          <w:i/>
          <w:sz w:val="28"/>
          <w:szCs w:val="28"/>
          <w:lang w:val="en-US"/>
        </w:rPr>
        <w:t xml:space="preserve"> </w:t>
      </w:r>
      <w:r>
        <w:rPr>
          <w:rFonts w:cs="Times New Roman" w:ascii="Times New Roman" w:hAnsi="Times New Roman"/>
          <w:i/>
          <w:sz w:val="28"/>
          <w:szCs w:val="28"/>
        </w:rPr>
        <w:t>боя</w:t>
      </w:r>
      <w:r>
        <w:rPr>
          <w:rFonts w:cs="Times New Roman" w:ascii="Times New Roman" w:hAnsi="Times New Roman"/>
          <w:i/>
          <w:sz w:val="28"/>
          <w:szCs w:val="28"/>
          <w:lang w:val="en-US"/>
        </w:rPr>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this.iconBattle = L.icon({ iconUrl: '/img/battle.gif',</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 xml:space="preserve">iconSize: [60, 60],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 xml:space="preserve">iconAnchor: [30, 30],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 xml:space="preserve">shadowAnchor: [4, 23],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popupAnchor: [-3, -23]});</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w:t>
      </w:r>
      <w:r>
        <w:rPr>
          <w:rFonts w:cs="Times New Roman" w:ascii="Times New Roman" w:hAnsi="Times New Roman"/>
          <w:i/>
          <w:sz w:val="28"/>
          <w:szCs w:val="28"/>
        </w:rPr>
        <w:t>объект</w:t>
      </w:r>
      <w:r>
        <w:rPr>
          <w:rFonts w:cs="Times New Roman" w:ascii="Times New Roman" w:hAnsi="Times New Roman"/>
          <w:i/>
          <w:sz w:val="28"/>
          <w:szCs w:val="28"/>
          <w:lang w:val="en-US"/>
        </w:rPr>
        <w:t xml:space="preserve"> </w:t>
      </w:r>
      <w:r>
        <w:rPr>
          <w:rFonts w:cs="Times New Roman" w:ascii="Times New Roman" w:hAnsi="Times New Roman"/>
          <w:i/>
          <w:sz w:val="28"/>
          <w:szCs w:val="28"/>
        </w:rPr>
        <w:t>иконки</w:t>
      </w:r>
      <w:r>
        <w:rPr>
          <w:rFonts w:cs="Times New Roman" w:ascii="Times New Roman" w:hAnsi="Times New Roman"/>
          <w:i/>
          <w:sz w:val="28"/>
          <w:szCs w:val="28"/>
          <w:lang w:val="en-US"/>
        </w:rPr>
        <w:t xml:space="preserve"> </w:t>
      </w:r>
      <w:r>
        <w:rPr>
          <w:rFonts w:cs="Times New Roman" w:ascii="Times New Roman" w:hAnsi="Times New Roman"/>
          <w:i/>
          <w:sz w:val="28"/>
          <w:szCs w:val="28"/>
        </w:rPr>
        <w:t>изображения</w:t>
      </w:r>
      <w:r>
        <w:rPr>
          <w:rFonts w:cs="Times New Roman" w:ascii="Times New Roman" w:hAnsi="Times New Roman"/>
          <w:i/>
          <w:sz w:val="28"/>
          <w:szCs w:val="28"/>
          <w:lang w:val="en-US"/>
        </w:rPr>
        <w:t xml:space="preserve"> </w:t>
      </w:r>
      <w:r>
        <w:rPr>
          <w:rFonts w:cs="Times New Roman" w:ascii="Times New Roman" w:hAnsi="Times New Roman"/>
          <w:i/>
          <w:sz w:val="28"/>
          <w:szCs w:val="28"/>
        </w:rPr>
        <w:t>взрыва</w:t>
      </w:r>
      <w:r>
        <w:rPr>
          <w:rFonts w:cs="Times New Roman" w:ascii="Times New Roman" w:hAnsi="Times New Roman"/>
          <w:i/>
          <w:sz w:val="28"/>
          <w:szCs w:val="28"/>
          <w:lang w:val="en-US"/>
        </w:rPr>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this.iconExplosion = L.icon({ iconUrl: '/img/explosion.gif',</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lang w:val="en-US"/>
        </w:rPr>
        <w:tab/>
        <w:tab/>
        <w:tab/>
        <w:tab/>
        <w:tab/>
      </w:r>
      <w:r>
        <w:rPr>
          <w:rFonts w:cs="Times New Roman" w:ascii="Times New Roman" w:hAnsi="Times New Roman"/>
          <w:i/>
          <w:sz w:val="28"/>
          <w:szCs w:val="28"/>
        </w:rPr>
        <w:t xml:space="preserve">iconSize: [50, 60],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ab/>
        <w:tab/>
        <w:tab/>
        <w:t xml:space="preserve">iconAnchor: [25, 30],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ab/>
        <w:tab/>
        <w:tab/>
        <w:t xml:space="preserve">shadowAnchor: [4, 23],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ab/>
        <w:tab/>
        <w:tab/>
        <w:tab/>
        <w:tab/>
        <w:t>popupAnchor: [-3, -23]});</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/*объект маркера юнита, с помощью которого он отображается на карте */</w:t>
      </w:r>
    </w:p>
    <w:p>
      <w:pPr>
        <w:pStyle w:val="Normal"/>
        <w:spacing w:lineRule="auto" w:line="24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this.marker = </w:t>
      </w:r>
    </w:p>
    <w:p>
      <w:pPr>
        <w:pStyle w:val="Normal"/>
        <w:spacing w:lineRule="auto" w:line="24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w:t>
      </w:r>
    </w:p>
    <w:p>
      <w:pPr>
        <w:pStyle w:val="Normal"/>
        <w:spacing w:lineRule="auto" w:line="240" w:before="0" w:after="0"/>
        <w:ind w:left="1410" w:hanging="0"/>
        <w:rPr>
          <w:rFonts w:ascii="Times New Roman" w:hAnsi="Times New Roman" w:cs="Times New Roman"/>
          <w:i/>
          <w:i/>
          <w:sz w:val="28"/>
          <w:szCs w:val="28"/>
          <w:lang w:val="en-US"/>
        </w:rPr>
      </w:pPr>
      <w:r>
        <w:rPr>
          <w:rFonts w:cs="Times New Roman" w:ascii="Times New Roman" w:hAnsi="Times New Roman"/>
          <w:i/>
          <w:sz w:val="28"/>
          <w:szCs w:val="28"/>
          <w:lang w:val="en-US"/>
        </w:rPr>
        <w:t xml:space="preserve">area: </w:t>
      </w:r>
    </w:p>
    <w:p>
      <w:pPr>
        <w:pStyle w:val="Normal"/>
        <w:spacing w:lineRule="auto" w:line="240" w:before="0" w:after="0"/>
        <w:ind w:left="1410" w:hanging="0"/>
        <w:rPr>
          <w:rFonts w:ascii="Times New Roman" w:hAnsi="Times New Roman" w:cs="Times New Roman"/>
          <w:i/>
          <w:i/>
          <w:sz w:val="28"/>
          <w:szCs w:val="28"/>
          <w:lang w:val="en-US"/>
        </w:rPr>
      </w:pPr>
      <w:r>
        <w:rPr>
          <w:rFonts w:cs="Times New Roman" w:ascii="Times New Roman" w:hAnsi="Times New Roman"/>
          <w:i/>
          <w:sz w:val="28"/>
          <w:szCs w:val="28"/>
          <w:lang w:val="en-US"/>
        </w:rPr>
        <w:t>L.circle([latlng.lat,latlng.lng], 1, {color: '#f03', fillColor: '#f03', opacity: 0.1,fillOpacity:0.1 }).addTo(map),</w:t>
      </w:r>
    </w:p>
    <w:p>
      <w:pPr>
        <w:pStyle w:val="Normal"/>
        <w:spacing w:lineRule="auto" w:line="240" w:before="0" w:after="0"/>
        <w:ind w:left="1410" w:hanging="0"/>
        <w:rPr>
          <w:rFonts w:ascii="Times New Roman" w:hAnsi="Times New Roman" w:cs="Times New Roman"/>
          <w:i/>
          <w:i/>
          <w:sz w:val="28"/>
          <w:szCs w:val="28"/>
          <w:lang w:val="en-US"/>
        </w:rPr>
      </w:pPr>
      <w:r>
        <w:rPr>
          <w:rFonts w:cs="Times New Roman" w:ascii="Times New Roman" w:hAnsi="Times New Roman"/>
          <w:i/>
          <w:sz w:val="28"/>
          <w:szCs w:val="28"/>
          <w:lang w:val="en-US"/>
        </w:rPr>
        <w:t>battle: L.marker([latlng.lat,latlng.lng],{icon:this.iconUnselected}).addTo(map),</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type: L.marker([latlng.lat,latlng.lng],{icon:this.type.icon}).addTo(map),</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country: L.marker([latlng.lat,latlng.lng],{icon:this.country.icon}).addTo(map),</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explosion: L.marker([latlng.lat,latlng.lng],{icon:this.iconUnselected}).addTo(map),</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selected: L.marker([latlng.lat,latlng.lng],{icon:this.iconUnselected}).addTo(map)</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lang w:val="en-US"/>
        </w:rPr>
        <w:t xml:space="preserve">    </w:t>
      </w:r>
      <w:r>
        <w:rPr>
          <w:rFonts w:cs="Times New Roman" w:ascii="Times New Roman" w:hAnsi="Times New Roman"/>
          <w:i/>
          <w:sz w:val="28"/>
          <w:szCs w:val="28"/>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i/>
          <w:i/>
          <w:sz w:val="28"/>
          <w:szCs w:val="28"/>
        </w:rPr>
      </w:pPr>
      <w:r>
        <w:rPr>
          <w:rFonts w:cs="Times New Roman" w:ascii="Times New Roman" w:hAnsi="Times New Roman"/>
          <w:sz w:val="28"/>
          <w:szCs w:val="28"/>
        </w:rPr>
        <w:t xml:space="preserve">Для перемещения юнита используется метод маркера </w:t>
      </w:r>
      <w:r>
        <w:rPr>
          <w:rFonts w:cs="Times New Roman" w:ascii="Times New Roman" w:hAnsi="Times New Roman"/>
          <w:i/>
          <w:sz w:val="28"/>
          <w:szCs w:val="28"/>
        </w:rPr>
        <w:t>setLatLng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 перемещение маркера в заданную точку по прямой с анимацией</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 @param e объект события</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 @param regiment объект юнита (полка)</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 xml:space="preserve">* @param callback функция обратного вызова вызываемая после завершения движения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rPr>
        <w:t xml:space="preserve">    </w:t>
      </w:r>
      <w:r>
        <w:rPr>
          <w:rFonts w:cs="Times New Roman" w:ascii="Times New Roman" w:hAnsi="Times New Roman"/>
          <w:i/>
          <w:sz w:val="28"/>
          <w:szCs w:val="28"/>
          <w:lang w:val="en-US"/>
        </w:rPr>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moveMarkerLineAnimation:</w:t>
        <w:tab/>
        <w:t>function ( latlng, regiment, callback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if ( regiment.MOVE ) return false;</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regiment.MOVE = true;</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var start = regiment.marker.type.getLatLng();</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var end = latlng;</w:t>
      </w:r>
    </w:p>
    <w:p>
      <w:pPr>
        <w:pStyle w:val="Normal"/>
        <w:spacing w:lineRule="auto" w:line="240" w:before="0" w:after="0"/>
        <w:ind w:left="708" w:hanging="0"/>
        <w:rPr>
          <w:rFonts w:ascii="Times New Roman" w:hAnsi="Times New Roman" w:cs="Times New Roman"/>
          <w:i/>
          <w:i/>
          <w:sz w:val="28"/>
          <w:szCs w:val="28"/>
          <w:lang w:val="en-US"/>
        </w:rPr>
      </w:pPr>
      <w:r>
        <w:rPr>
          <w:rFonts w:cs="Times New Roman" w:ascii="Times New Roman" w:hAnsi="Times New Roman"/>
          <w:i/>
          <w:sz w:val="28"/>
          <w:szCs w:val="28"/>
          <w:lang w:val="en-US"/>
        </w:rPr>
        <w:tab/>
        <w:t>var R = Math.sqrt((start.lat - end.lat)*(start.lat - end.lat) +</w:t>
      </w:r>
    </w:p>
    <w:p>
      <w:pPr>
        <w:pStyle w:val="Normal"/>
        <w:spacing w:lineRule="auto" w:line="240" w:before="0" w:after="0"/>
        <w:ind w:left="1416"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(start.lng end.lng)*(start.lng - end.lng));</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var deltaLat = ( end.lat - start.lat ) / R * regiment.getDelta();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var deltaLng = ( end.lng - start.lng ) / R * regiment.getDelta();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var i = 0;</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var pos = L.latLng( start.lat, start.lng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var interval = setInterval( function(){</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if ( Math.abs( pos.lat - end.lat ) &gt;= regiment.getDelta() &amp;&amp;  Math.abs( pos.lng - end.lng ) &gt;= regiment.getDelta() &amp;&amp; Move.ENABLED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if ( !Move.PAUSE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for ( marker in regiment.marker ) regiment.marker[marker].setLatLng( pos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pos = L.latLng( pos.lat + deltaLat, pos.lng + deltaLng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ab/>
        <w:tab/>
        <w:tab/>
        <w:tab/>
        <w:tab/>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else</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clearInterval( interval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regiment.MOVE = false;</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callback();</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ab/>
        <w:tab/>
        <w:tab/>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b/>
        <w:tab/>
        <w:tab/>
        <w:tab/>
        <w:tab/>
        <w:t>}, regiment.type.DELTA_TIME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lang w:val="en-US"/>
        </w:rPr>
        <w:tab/>
      </w:r>
      <w:r>
        <w:rPr>
          <w:rFonts w:cs="Times New Roman" w:ascii="Times New Roman" w:hAnsi="Times New Roman"/>
          <w:i/>
          <w:sz w:val="28"/>
          <w:szCs w:val="28"/>
        </w:rPr>
        <w:t>},//end func</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 xml:space="preserve">Для удаления юнита используется метод </w:t>
      </w:r>
      <w:r>
        <w:rPr>
          <w:rFonts w:cs="Times New Roman" w:ascii="Times New Roman" w:hAnsi="Times New Roman"/>
          <w:i/>
          <w:sz w:val="28"/>
          <w:szCs w:val="28"/>
        </w:rPr>
        <w:t xml:space="preserve">removeLayer </w:t>
      </w:r>
      <w:r>
        <w:rPr>
          <w:rFonts w:cs="Times New Roman" w:ascii="Times New Roman" w:hAnsi="Times New Roman"/>
          <w:sz w:val="28"/>
          <w:szCs w:val="28"/>
        </w:rPr>
        <w:t xml:space="preserve">объекта </w:t>
      </w:r>
      <w:r>
        <w:rPr>
          <w:rFonts w:cs="Times New Roman" w:ascii="Times New Roman" w:hAnsi="Times New Roman"/>
          <w:i/>
          <w:sz w:val="28"/>
          <w:szCs w:val="28"/>
          <w:lang w:val="en-US"/>
        </w:rPr>
        <w:t>Map</w:t>
      </w:r>
      <w:r>
        <w:rPr>
          <w:rFonts w:cs="Times New Roman" w:ascii="Times New Roman" w:hAnsi="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cs="Times New Roman" w:ascii="Times New Roman" w:hAnsi="Times New Roman"/>
          <w:sz w:val="28"/>
          <w:szCs w:val="28"/>
          <w:lang w:val="en-US"/>
        </w:rPr>
        <w:t>Google</w:t>
      </w:r>
      <w:r>
        <w:rPr>
          <w:rFonts w:cs="Times New Roman" w:ascii="Times New Roman" w:hAnsi="Times New Roman"/>
          <w:sz w:val="28"/>
          <w:szCs w:val="28"/>
        </w:rPr>
        <w:t xml:space="preserve">(требуется подключение специальной библиотеки). </w:t>
      </w:r>
    </w:p>
    <w:p>
      <w:pPr>
        <w:pStyle w:val="Normal"/>
        <w:spacing w:lineRule="auto" w:line="360" w:before="0" w:after="0"/>
        <w:ind w:firstLine="708"/>
        <w:rPr>
          <w:rFonts w:ascii="Times New Roman" w:hAnsi="Times New Roman" w:cs="Times New Roman"/>
          <w:sz w:val="28"/>
          <w:szCs w:val="28"/>
        </w:rPr>
      </w:pPr>
      <w:r>
        <w:rPr>
          <w:rFonts w:cs="Times New Roman" w:ascii="Times New Roman" w:hAnsi="Times New Roman"/>
          <w:sz w:val="28"/>
          <w:szCs w:val="28"/>
        </w:rPr>
        <w:t>Пример:</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rPr>
        <w:t xml:space="preserve">/*создаем </w:t>
      </w:r>
      <w:r>
        <w:rPr>
          <w:rFonts w:cs="Times New Roman" w:ascii="Times New Roman" w:hAnsi="Times New Roman"/>
          <w:i/>
          <w:sz w:val="28"/>
          <w:szCs w:val="28"/>
          <w:lang w:val="en-US"/>
        </w:rPr>
        <w:t>tile</w:t>
      </w:r>
      <w:r>
        <w:rPr>
          <w:rFonts w:cs="Times New Roman" w:ascii="Times New Roman" w:hAnsi="Times New Roman"/>
          <w:i/>
          <w:sz w:val="28"/>
          <w:szCs w:val="28"/>
        </w:rPr>
        <w:t xml:space="preserve">-слои </w:t>
      </w:r>
      <w:r>
        <w:rPr>
          <w:rFonts w:cs="Times New Roman" w:ascii="Times New Roman" w:hAnsi="Times New Roman"/>
          <w:i/>
          <w:sz w:val="28"/>
          <w:szCs w:val="28"/>
          <w:lang w:val="en-US"/>
        </w:rPr>
        <w:t>Google</w:t>
      </w:r>
      <w:r>
        <w:rPr>
          <w:rFonts w:cs="Times New Roman" w:ascii="Times New Roman" w:hAnsi="Times New Roman"/>
          <w:i/>
          <w:sz w:val="28"/>
          <w:szCs w:val="28"/>
        </w:rPr>
        <w:t xml:space="preserve">*/ </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rPr>
        <w:t xml:space="preserve">   </w:t>
      </w:r>
      <w:r>
        <w:rPr>
          <w:rFonts w:cs="Times New Roman" w:ascii="Times New Roman" w:hAnsi="Times New Roman"/>
          <w:i/>
          <w:sz w:val="28"/>
          <w:szCs w:val="28"/>
          <w:lang w:val="en-US"/>
        </w:rPr>
        <w:t>var ggl = new L.Google('SATELLITE',{maxZoom: maxZoom, minZoom: minZoom});</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var ggl2 = new L.Google('TERRAIN',{maxZoom: maxZoom, minZoom: minZoom});</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lang w:val="en-US"/>
        </w:rPr>
        <w:tab/>
      </w:r>
      <w:r>
        <w:rPr>
          <w:rFonts w:cs="Times New Roman" w:ascii="Times New Roman" w:hAnsi="Times New Roman"/>
          <w:i/>
          <w:sz w:val="28"/>
          <w:szCs w:val="28"/>
        </w:rPr>
        <w:t xml:space="preserve">/*создаем другие базовые слои от других провайдеров*/     </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rPr>
        <w:tab/>
      </w:r>
      <w:r>
        <w:rPr>
          <w:rFonts w:cs="Times New Roman" w:ascii="Times New Roman" w:hAnsi="Times New Roman"/>
          <w:i/>
          <w:sz w:val="28"/>
          <w:szCs w:val="28"/>
          <w:lang w:val="en-US"/>
        </w:rPr>
        <w:t>var osmde = L.tileLayer.provider('OpenStreetMap.DE',{maxZoom: maxZoom, minZoom: minZoom});</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ab/>
        <w:t>var osmBW = L.tileLayer.provider('OpenStreetMap.BlackAndWhite',{maxZoom: maxZoom, minZoom: minZoom});</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ab/>
        <w:t>var ersiwi = L.tileLayer.provider('Esri.WorldImagery',{maxZoom: maxZoom, minZoom: minZoom});</w:t>
      </w:r>
    </w:p>
    <w:p>
      <w:pPr>
        <w:pStyle w:val="Normal"/>
        <w:spacing w:lineRule="auto" w:line="360" w:before="0" w:after="0"/>
        <w:ind w:firstLine="708"/>
        <w:rPr>
          <w:rFonts w:ascii="Times New Roman" w:hAnsi="Times New Roman" w:cs="Times New Roman"/>
          <w:i/>
          <w:i/>
          <w:sz w:val="28"/>
          <w:szCs w:val="28"/>
        </w:rPr>
      </w:pPr>
      <w:r>
        <w:rPr>
          <w:rFonts w:cs="Times New Roman" w:ascii="Times New Roman" w:hAnsi="Times New Roman"/>
          <w:i/>
          <w:sz w:val="28"/>
          <w:szCs w:val="28"/>
          <w:lang w:val="en-US"/>
        </w:rPr>
        <w:tab/>
      </w:r>
      <w:r>
        <w:rPr>
          <w:rFonts w:cs="Times New Roman" w:ascii="Times New Roman" w:hAnsi="Times New Roman"/>
          <w:i/>
          <w:sz w:val="28"/>
          <w:szCs w:val="28"/>
        </w:rPr>
        <w:t>map.addLayer(ggl2);</w:t>
      </w:r>
    </w:p>
    <w:p>
      <w:pPr>
        <w:pStyle w:val="Normal"/>
        <w:spacing w:lineRule="auto" w:line="360" w:before="0" w:after="0"/>
        <w:rPr>
          <w:rFonts w:ascii="Times New Roman" w:hAnsi="Times New Roman" w:cs="Times New Roman"/>
          <w:i/>
          <w:i/>
          <w:sz w:val="28"/>
          <w:szCs w:val="28"/>
        </w:rPr>
      </w:pPr>
      <w:r>
        <w:rPr>
          <w:rFonts w:cs="Times New Roman" w:ascii="Times New Roman" w:hAnsi="Times New Roman"/>
          <w:i/>
          <w:sz w:val="28"/>
          <w:szCs w:val="28"/>
        </w:rPr>
        <w:t>/*создаем контрол для переключения слоев*/</w:t>
      </w:r>
    </w:p>
    <w:p>
      <w:pPr>
        <w:pStyle w:val="Normal"/>
        <w:spacing w:lineRule="auto" w:line="36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var baseLayers = </w:t>
        <w:tab/>
        <w:t>{</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ab/>
        <w:tab/>
        <w:tab/>
        <w:t>"OpenStreetMap": osmde,</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ab/>
        <w:t xml:space="preserve"> "Mapbox": mapbox,</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ab/>
        <w:tab/>
        <w:tab/>
        <w:t>"OpenStreetMap Black and White": osmBW,</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"Thunderforest.Landscape": Thunderforest_Landscape,</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ab/>
        <w:tab/>
        <w:tab/>
        <w:t>"Esri WorldImagery": ersiwi,</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"Google Satellite": ggl,</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"Google Terrain": ggl2</w:t>
      </w:r>
    </w:p>
    <w:p>
      <w:pPr>
        <w:pStyle w:val="Normal"/>
        <w:spacing w:lineRule="auto" w:line="360" w:before="0" w:after="0"/>
        <w:ind w:firstLine="708"/>
        <w:rPr>
          <w:rFonts w:ascii="Times New Roman" w:hAnsi="Times New Roman" w:cs="Times New Roman"/>
          <w:i/>
          <w:i/>
          <w:sz w:val="28"/>
          <w:szCs w:val="28"/>
          <w:lang w:val="en-US"/>
        </w:rPr>
      </w:pPr>
      <w:r>
        <w:rPr>
          <w:rFonts w:cs="Times New Roman" w:ascii="Times New Roman" w:hAnsi="Times New Roman"/>
          <w:i/>
          <w:sz w:val="28"/>
          <w:szCs w:val="28"/>
          <w:lang w:val="en-US"/>
        </w:rPr>
        <w:tab/>
        <w:tab/>
        <w:t>};</w:t>
      </w:r>
    </w:p>
    <w:p>
      <w:pPr>
        <w:pStyle w:val="Normal"/>
        <w:spacing w:lineRule="auto" w:line="360" w:before="0" w:after="0"/>
        <w:rPr>
          <w:rFonts w:ascii="Times New Roman" w:hAnsi="Times New Roman" w:cs="Times New Roman"/>
          <w:i/>
          <w:i/>
          <w:sz w:val="28"/>
          <w:szCs w:val="28"/>
          <w:lang w:val="en-US"/>
        </w:rPr>
      </w:pPr>
      <w:r>
        <w:rPr>
          <w:rFonts w:cs="Times New Roman" w:ascii="Times New Roman" w:hAnsi="Times New Roman"/>
          <w:i/>
          <w:sz w:val="28"/>
          <w:szCs w:val="28"/>
          <w:lang w:val="en-US"/>
        </w:rPr>
        <w:t>L.control.layers(baseLayers).addTo(map);</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 </w:t>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5.3. Серверная часть</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 xml:space="preserve">Серверная часть приложения выполнена на </w:t>
      </w:r>
      <w:r>
        <w:rPr>
          <w:rFonts w:cs="Times New Roman" w:ascii="Times New Roman" w:hAnsi="Times New Roman"/>
          <w:sz w:val="28"/>
          <w:szCs w:val="28"/>
          <w:lang w:val="en-US"/>
        </w:rPr>
        <w:t>Node</w:t>
      </w:r>
      <w:r>
        <w:rPr>
          <w:rFonts w:cs="Times New Roman" w:ascii="Times New Roman" w:hAnsi="Times New Roman"/>
          <w:sz w:val="28"/>
          <w:szCs w:val="28"/>
        </w:rPr>
        <w:t>.</w:t>
      </w:r>
      <w:r>
        <w:rPr>
          <w:rFonts w:cs="Times New Roman" w:ascii="Times New Roman" w:hAnsi="Times New Roman"/>
          <w:sz w:val="28"/>
          <w:szCs w:val="28"/>
          <w:lang w:val="en-US"/>
        </w:rPr>
        <w:t>js</w:t>
      </w:r>
      <w:r>
        <w:rPr>
          <w:rFonts w:cs="Times New Roman" w:ascii="Times New Roman" w:hAnsi="Times New Roman"/>
          <w:sz w:val="28"/>
          <w:szCs w:val="28"/>
        </w:rPr>
        <w:t xml:space="preserve"> и состоит из игрового сервера,  модулей и файлов описания миссий. </w:t>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sz w:val="28"/>
          <w:szCs w:val="28"/>
        </w:rPr>
        <w:tab/>
      </w:r>
      <w:r>
        <w:rPr>
          <w:rFonts w:cs="Times New Roman" w:ascii="Times New Roman" w:hAnsi="Times New Roman"/>
          <w:b/>
          <w:sz w:val="28"/>
          <w:szCs w:val="28"/>
        </w:rPr>
        <w:t>Игровой сервер</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Код игрового сервера приведен ниже. Используются дополнительные модули: </w:t>
      </w:r>
    </w:p>
    <w:p>
      <w:pPr>
        <w:pStyle w:val="Normal"/>
        <w:spacing w:lineRule="auto" w:line="360" w:before="0" w:after="0"/>
        <w:rPr>
          <w:rFonts w:ascii="Times New Roman" w:hAnsi="Times New Roman" w:cs="Times New Roman"/>
          <w:sz w:val="28"/>
          <w:szCs w:val="28"/>
        </w:rPr>
      </w:pPr>
      <w:r>
        <w:rPr>
          <w:rFonts w:cs="Times New Roman" w:ascii="Times New Roman" w:hAnsi="Times New Roman"/>
          <w:i/>
          <w:sz w:val="28"/>
          <w:szCs w:val="28"/>
          <w:lang w:val="en-US"/>
        </w:rPr>
        <w:t>express</w:t>
      </w:r>
      <w:r>
        <w:rPr>
          <w:rFonts w:cs="Times New Roman" w:ascii="Times New Roman" w:hAnsi="Times New Roman"/>
          <w:i/>
          <w:sz w:val="28"/>
          <w:szCs w:val="28"/>
        </w:rPr>
        <w:t xml:space="preserve"> – </w:t>
      </w:r>
      <w:r>
        <w:rPr>
          <w:rFonts w:cs="Times New Roman" w:ascii="Times New Roman" w:hAnsi="Times New Roman"/>
          <w:sz w:val="28"/>
          <w:szCs w:val="28"/>
        </w:rPr>
        <w:t>фреймворк для создания приложений;</w:t>
      </w:r>
    </w:p>
    <w:p>
      <w:pPr>
        <w:pStyle w:val="Normal"/>
        <w:spacing w:lineRule="auto" w:line="360" w:before="0" w:after="0"/>
        <w:rPr>
          <w:rFonts w:ascii="Times New Roman" w:hAnsi="Times New Roman" w:cs="Times New Roman"/>
          <w:sz w:val="28"/>
          <w:szCs w:val="28"/>
        </w:rPr>
      </w:pPr>
      <w:r>
        <w:rPr>
          <w:rFonts w:cs="Times New Roman" w:ascii="Times New Roman" w:hAnsi="Times New Roman"/>
          <w:i/>
          <w:sz w:val="28"/>
          <w:szCs w:val="28"/>
          <w:lang w:val="en-US"/>
        </w:rPr>
        <w:t>cookieParser</w:t>
      </w:r>
      <w:r>
        <w:rPr>
          <w:rFonts w:cs="Times New Roman" w:ascii="Times New Roman" w:hAnsi="Times New Roman"/>
          <w:i/>
          <w:sz w:val="28"/>
          <w:szCs w:val="28"/>
        </w:rPr>
        <w:t xml:space="preserve"> –  </w:t>
      </w:r>
      <w:r>
        <w:rPr>
          <w:rFonts w:cs="Times New Roman" w:ascii="Times New Roman" w:hAnsi="Times New Roman"/>
          <w:sz w:val="28"/>
          <w:szCs w:val="28"/>
        </w:rPr>
        <w:t xml:space="preserve">модуль для работы с </w:t>
      </w:r>
      <w:r>
        <w:rPr>
          <w:rFonts w:cs="Times New Roman" w:ascii="Times New Roman" w:hAnsi="Times New Roman"/>
          <w:sz w:val="28"/>
          <w:szCs w:val="28"/>
          <w:lang w:val="en-US"/>
        </w:rPr>
        <w:t>cookie</w:t>
      </w:r>
      <w:r>
        <w:rPr>
          <w:rFonts w:cs="Times New Roman" w:ascii="Times New Roman" w:hAnsi="Times New Roman"/>
          <w:sz w:val="28"/>
          <w:szCs w:val="28"/>
        </w:rPr>
        <w:t>;</w:t>
      </w:r>
    </w:p>
    <w:p>
      <w:pPr>
        <w:pStyle w:val="Normal"/>
        <w:spacing w:lineRule="auto" w:line="360" w:before="0" w:after="0"/>
        <w:rPr>
          <w:rFonts w:ascii="Times New Roman" w:hAnsi="Times New Roman" w:cs="Times New Roman"/>
          <w:sz w:val="28"/>
          <w:szCs w:val="28"/>
        </w:rPr>
      </w:pPr>
      <w:r>
        <w:rPr>
          <w:rFonts w:cs="Times New Roman" w:ascii="Times New Roman" w:hAnsi="Times New Roman"/>
          <w:i/>
          <w:sz w:val="28"/>
          <w:szCs w:val="28"/>
          <w:lang w:val="en-US"/>
        </w:rPr>
        <w:t>bodyParser</w:t>
      </w:r>
      <w:r>
        <w:rPr>
          <w:rFonts w:cs="Times New Roman" w:ascii="Times New Roman" w:hAnsi="Times New Roman"/>
          <w:i/>
          <w:sz w:val="28"/>
          <w:szCs w:val="28"/>
        </w:rPr>
        <w:t xml:space="preserve"> - </w:t>
      </w:r>
      <w:r>
        <w:rPr>
          <w:rFonts w:cs="Times New Roman" w:ascii="Times New Roman" w:hAnsi="Times New Roman"/>
          <w:sz w:val="28"/>
          <w:szCs w:val="28"/>
        </w:rPr>
        <w:t xml:space="preserve">модуль для получения данных из тела </w:t>
      </w:r>
      <w:r>
        <w:rPr>
          <w:rFonts w:cs="Times New Roman" w:ascii="Times New Roman" w:hAnsi="Times New Roman"/>
          <w:sz w:val="28"/>
          <w:szCs w:val="28"/>
          <w:lang w:val="en-US"/>
        </w:rPr>
        <w:t>POST</w:t>
      </w:r>
      <w:r>
        <w:rPr>
          <w:rFonts w:cs="Times New Roman" w:ascii="Times New Roman" w:hAnsi="Times New Roman"/>
          <w:sz w:val="28"/>
          <w:szCs w:val="28"/>
        </w:rPr>
        <w:t xml:space="preserve"> запроса;</w:t>
      </w:r>
    </w:p>
    <w:p>
      <w:pPr>
        <w:pStyle w:val="Normal"/>
        <w:spacing w:lineRule="auto" w:line="360" w:before="0" w:after="0"/>
        <w:rPr>
          <w:rFonts w:ascii="Times New Roman" w:hAnsi="Times New Roman" w:cs="Times New Roman"/>
          <w:sz w:val="28"/>
          <w:szCs w:val="28"/>
        </w:rPr>
      </w:pPr>
      <w:r>
        <w:rPr>
          <w:rFonts w:cs="Times New Roman" w:ascii="Times New Roman" w:hAnsi="Times New Roman"/>
          <w:i/>
          <w:sz w:val="28"/>
          <w:szCs w:val="28"/>
          <w:lang w:val="en-US"/>
        </w:rPr>
        <w:t>socket</w:t>
      </w:r>
      <w:r>
        <w:rPr>
          <w:rFonts w:cs="Times New Roman" w:ascii="Times New Roman" w:hAnsi="Times New Roman"/>
          <w:i/>
          <w:sz w:val="28"/>
          <w:szCs w:val="28"/>
        </w:rPr>
        <w:t>.</w:t>
      </w:r>
      <w:r>
        <w:rPr>
          <w:rFonts w:cs="Times New Roman" w:ascii="Times New Roman" w:hAnsi="Times New Roman"/>
          <w:i/>
          <w:sz w:val="28"/>
          <w:szCs w:val="28"/>
          <w:lang w:val="en-US"/>
        </w:rPr>
        <w:t>io</w:t>
      </w:r>
      <w:r>
        <w:rPr>
          <w:rFonts w:cs="Times New Roman" w:ascii="Times New Roman" w:hAnsi="Times New Roman"/>
          <w:i/>
          <w:sz w:val="28"/>
          <w:szCs w:val="28"/>
        </w:rPr>
        <w:t xml:space="preserve"> - </w:t>
      </w:r>
      <w:r>
        <w:rPr>
          <w:rFonts w:cs="Times New Roman" w:ascii="Times New Roman" w:hAnsi="Times New Roman"/>
          <w:sz w:val="28"/>
          <w:szCs w:val="28"/>
        </w:rPr>
        <w:t>библиотека обмена данными между клиентом и сервером в реальном времени;</w:t>
      </w:r>
    </w:p>
    <w:p>
      <w:pPr>
        <w:pStyle w:val="Normal"/>
        <w:spacing w:lineRule="auto" w:line="360" w:before="0" w:after="0"/>
        <w:rPr>
          <w:rFonts w:ascii="Times New Roman" w:hAnsi="Times New Roman" w:cs="Times New Roman"/>
          <w:sz w:val="28"/>
          <w:szCs w:val="28"/>
        </w:rPr>
      </w:pPr>
      <w:r>
        <w:rPr>
          <w:rFonts w:cs="Times New Roman" w:ascii="Times New Roman" w:hAnsi="Times New Roman"/>
          <w:i/>
          <w:sz w:val="28"/>
          <w:szCs w:val="28"/>
          <w:lang w:val="en-US"/>
        </w:rPr>
        <w:t>helper</w:t>
      </w:r>
      <w:r>
        <w:rPr>
          <w:rFonts w:cs="Times New Roman" w:ascii="Times New Roman" w:hAnsi="Times New Roman"/>
          <w:i/>
          <w:sz w:val="28"/>
          <w:szCs w:val="28"/>
        </w:rPr>
        <w:t xml:space="preserve"> </w:t>
      </w:r>
      <w:r>
        <w:rPr>
          <w:rFonts w:cs="Times New Roman" w:ascii="Times New Roman" w:hAnsi="Times New Roman"/>
          <w:sz w:val="28"/>
          <w:szCs w:val="28"/>
        </w:rPr>
        <w:t>- библиотека вспомогательных функций;</w:t>
      </w:r>
    </w:p>
    <w:p>
      <w:pPr>
        <w:pStyle w:val="Normal"/>
        <w:spacing w:lineRule="auto" w:line="360" w:before="0" w:after="0"/>
        <w:rPr>
          <w:rFonts w:ascii="Times New Roman" w:hAnsi="Times New Roman" w:cs="Times New Roman"/>
          <w:sz w:val="28"/>
          <w:szCs w:val="28"/>
        </w:rPr>
      </w:pPr>
      <w:r>
        <w:rPr>
          <w:rFonts w:cs="Times New Roman" w:ascii="Times New Roman" w:hAnsi="Times New Roman"/>
          <w:i/>
          <w:sz w:val="28"/>
          <w:szCs w:val="28"/>
          <w:lang w:val="en-US"/>
        </w:rPr>
        <w:t>sdata</w:t>
      </w:r>
      <w:r>
        <w:rPr>
          <w:rFonts w:cs="Times New Roman" w:ascii="Times New Roman" w:hAnsi="Times New Roman"/>
          <w:i/>
          <w:sz w:val="28"/>
          <w:szCs w:val="28"/>
        </w:rPr>
        <w:t xml:space="preserve"> – </w:t>
      </w:r>
      <w:r>
        <w:rPr>
          <w:rFonts w:cs="Times New Roman" w:ascii="Times New Roman" w:hAnsi="Times New Roman"/>
          <w:sz w:val="28"/>
          <w:szCs w:val="28"/>
        </w:rPr>
        <w:t>объект с разделяемыми данными;</w:t>
      </w:r>
    </w:p>
    <w:p>
      <w:pPr>
        <w:pStyle w:val="Normal"/>
        <w:spacing w:lineRule="auto" w:line="360" w:before="0" w:after="0"/>
        <w:rPr>
          <w:rFonts w:ascii="Times New Roman" w:hAnsi="Times New Roman" w:cs="Times New Roman"/>
          <w:i/>
          <w:i/>
          <w:sz w:val="28"/>
          <w:szCs w:val="28"/>
        </w:rPr>
      </w:pPr>
      <w:r>
        <w:rPr>
          <w:rFonts w:cs="Times New Roman" w:ascii="Times New Roman" w:hAnsi="Times New Roman"/>
          <w:i/>
          <w:sz w:val="28"/>
          <w:szCs w:val="28"/>
          <w:lang w:val="en-US"/>
        </w:rPr>
        <w:t>controller</w:t>
      </w:r>
      <w:r>
        <w:rPr>
          <w:rFonts w:cs="Times New Roman" w:ascii="Times New Roman" w:hAnsi="Times New Roman"/>
          <w:i/>
          <w:sz w:val="28"/>
          <w:szCs w:val="28"/>
        </w:rPr>
        <w:t xml:space="preserve"> – </w:t>
      </w:r>
      <w:r>
        <w:rPr>
          <w:rFonts w:cs="Times New Roman" w:ascii="Times New Roman" w:hAnsi="Times New Roman"/>
          <w:sz w:val="28"/>
          <w:szCs w:val="28"/>
        </w:rPr>
        <w:t xml:space="preserve">обработчик </w:t>
      </w:r>
      <w:r>
        <w:rPr>
          <w:rFonts w:cs="Times New Roman" w:ascii="Times New Roman" w:hAnsi="Times New Roman"/>
          <w:sz w:val="28"/>
          <w:szCs w:val="28"/>
          <w:lang w:val="en-US"/>
        </w:rPr>
        <w:t>HTTP</w:t>
      </w:r>
      <w:r>
        <w:rPr>
          <w:rFonts w:cs="Times New Roman" w:ascii="Times New Roman" w:hAnsi="Times New Roman"/>
          <w:sz w:val="28"/>
          <w:szCs w:val="28"/>
        </w:rPr>
        <w:t xml:space="preserve"> запросов от клиентов;</w:t>
      </w:r>
    </w:p>
    <w:p>
      <w:pPr>
        <w:pStyle w:val="Normal"/>
        <w:spacing w:lineRule="auto" w:line="360" w:before="0" w:after="0"/>
        <w:rPr>
          <w:rFonts w:ascii="Times New Roman" w:hAnsi="Times New Roman" w:cs="Times New Roman"/>
          <w:i/>
          <w:i/>
          <w:sz w:val="28"/>
          <w:szCs w:val="28"/>
        </w:rPr>
      </w:pPr>
      <w:r>
        <w:rPr>
          <w:rFonts w:cs="Times New Roman" w:ascii="Times New Roman" w:hAnsi="Times New Roman"/>
          <w:i/>
          <w:sz w:val="28"/>
          <w:szCs w:val="28"/>
          <w:lang w:val="en-US"/>
        </w:rPr>
        <w:t>Handler</w:t>
      </w:r>
      <w:r>
        <w:rPr>
          <w:rFonts w:cs="Times New Roman" w:ascii="Times New Roman" w:hAnsi="Times New Roman"/>
          <w:i/>
          <w:sz w:val="28"/>
          <w:szCs w:val="28"/>
        </w:rPr>
        <w:t xml:space="preserve"> – </w:t>
      </w:r>
      <w:r>
        <w:rPr>
          <w:rFonts w:cs="Times New Roman" w:ascii="Times New Roman" w:hAnsi="Times New Roman"/>
          <w:sz w:val="28"/>
          <w:szCs w:val="28"/>
        </w:rPr>
        <w:t xml:space="preserve">обработчик событий, эмитируемых клиентами посредством </w:t>
      </w:r>
      <w:r>
        <w:rPr>
          <w:rFonts w:cs="Times New Roman" w:ascii="Times New Roman" w:hAnsi="Times New Roman"/>
          <w:sz w:val="28"/>
          <w:szCs w:val="28"/>
          <w:lang w:val="en-US"/>
        </w:rPr>
        <w:t>socket</w:t>
      </w:r>
      <w:r>
        <w:rPr>
          <w:rFonts w:cs="Times New Roman" w:ascii="Times New Roman" w:hAnsi="Times New Roman"/>
          <w:sz w:val="28"/>
          <w:szCs w:val="28"/>
        </w:rPr>
        <w:t>.</w:t>
      </w:r>
      <w:r>
        <w:rPr>
          <w:rFonts w:cs="Times New Roman" w:ascii="Times New Roman" w:hAnsi="Times New Roman"/>
          <w:sz w:val="28"/>
          <w:szCs w:val="28"/>
          <w:lang w:val="en-US"/>
        </w:rPr>
        <w:t>io</w:t>
      </w:r>
      <w:r>
        <w:rPr>
          <w:rFonts w:cs="Times New Roman" w:ascii="Times New Roman" w:hAnsi="Times New Roman"/>
          <w:sz w:val="28"/>
          <w:szCs w:val="28"/>
        </w:rPr>
        <w:t>;</w:t>
      </w:r>
    </w:p>
    <w:p>
      <w:pPr>
        <w:pStyle w:val="Normal"/>
        <w:spacing w:lineRule="auto" w:line="360" w:before="0" w:after="0"/>
        <w:rPr>
          <w:rFonts w:ascii="Times New Roman" w:hAnsi="Times New Roman" w:cs="Times New Roman"/>
          <w:sz w:val="28"/>
          <w:szCs w:val="28"/>
        </w:rPr>
      </w:pPr>
      <w:r>
        <w:rPr>
          <w:rFonts w:cs="Times New Roman" w:ascii="Times New Roman" w:hAnsi="Times New Roman"/>
          <w:i/>
          <w:sz w:val="28"/>
          <w:szCs w:val="28"/>
        </w:rPr>
        <w:t xml:space="preserve"> </w:t>
      </w:r>
      <w:r>
        <w:rPr>
          <w:rFonts w:cs="Times New Roman" w:ascii="Times New Roman" w:hAnsi="Times New Roman"/>
          <w:i/>
          <w:sz w:val="28"/>
          <w:szCs w:val="28"/>
          <w:lang w:val="en-US"/>
        </w:rPr>
        <w:t>consolidate</w:t>
      </w:r>
      <w:r>
        <w:rPr>
          <w:rFonts w:cs="Times New Roman" w:ascii="Times New Roman" w:hAnsi="Times New Roman"/>
          <w:i/>
          <w:sz w:val="28"/>
          <w:szCs w:val="28"/>
        </w:rPr>
        <w:t xml:space="preserve"> – </w:t>
      </w:r>
      <w:r>
        <w:rPr>
          <w:rFonts w:cs="Times New Roman" w:ascii="Times New Roman" w:hAnsi="Times New Roman"/>
          <w:sz w:val="28"/>
          <w:szCs w:val="28"/>
        </w:rPr>
        <w:t>движок для парсинга шаблонов;</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w:t>
      </w:r>
      <w:r>
        <w:rPr>
          <w:rFonts w:cs="Times New Roman" w:ascii="Times New Roman" w:hAnsi="Times New Roman"/>
          <w:i/>
          <w:sz w:val="28"/>
          <w:szCs w:val="28"/>
        </w:rPr>
        <w:t>игровой</w:t>
      </w:r>
      <w:r>
        <w:rPr>
          <w:rFonts w:cs="Times New Roman" w:ascii="Times New Roman" w:hAnsi="Times New Roman"/>
          <w:i/>
          <w:sz w:val="28"/>
          <w:szCs w:val="28"/>
          <w:lang w:val="en-US"/>
        </w:rPr>
        <w:t xml:space="preserve"> </w:t>
      </w:r>
      <w:r>
        <w:rPr>
          <w:rFonts w:cs="Times New Roman" w:ascii="Times New Roman" w:hAnsi="Times New Roman"/>
          <w:i/>
          <w:sz w:val="28"/>
          <w:szCs w:val="28"/>
        </w:rPr>
        <w:t>сервер</w:t>
      </w:r>
      <w:r>
        <w:rPr>
          <w:rFonts w:cs="Times New Roman" w:ascii="Times New Roman" w:hAnsi="Times New Roman"/>
          <w:i/>
          <w:sz w:val="28"/>
          <w:szCs w:val="28"/>
          <w:lang w:val="en-US"/>
        </w:rPr>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express = require('express');</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app = express();</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cookieParser = require('cookie-parser');</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bodyParser = require('body-parser');</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server = require('http').Server(app);</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io = require('socket.io')(server);</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port = 8000;</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Helper = require('./modules/helper');</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sdata = require('./modules/sdata');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controller = require('./modules/controller');</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global.sdata = 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global.helper = Helper;</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Handler = require('./modules/handler');</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cons = require('consolidate');</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server.listen(port,function(){</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console.log('Game server start at port '+port+ ' ' + Helper.getTime());</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rPr>
        <w:t>настройки</w:t>
      </w:r>
      <w:r>
        <w:rPr>
          <w:rFonts w:cs="Times New Roman" w:ascii="Times New Roman" w:hAnsi="Times New Roman"/>
          <w:i/>
          <w:sz w:val="28"/>
          <w:szCs w:val="28"/>
          <w:lang w:val="en-US"/>
        </w:rPr>
        <w:t xml:space="preserve"> </w:t>
      </w:r>
      <w:r>
        <w:rPr>
          <w:rFonts w:cs="Times New Roman" w:ascii="Times New Roman" w:hAnsi="Times New Roman"/>
          <w:i/>
          <w:sz w:val="28"/>
          <w:szCs w:val="28"/>
        </w:rPr>
        <w:t>для</w:t>
      </w:r>
      <w:r>
        <w:rPr>
          <w:rFonts w:cs="Times New Roman" w:ascii="Times New Roman" w:hAnsi="Times New Roman"/>
          <w:i/>
          <w:sz w:val="28"/>
          <w:szCs w:val="28"/>
          <w:lang w:val="en-US"/>
        </w:rPr>
        <w:t xml:space="preserve"> </w:t>
      </w:r>
      <w:r>
        <w:rPr>
          <w:rFonts w:cs="Times New Roman" w:ascii="Times New Roman" w:hAnsi="Times New Roman"/>
          <w:i/>
          <w:sz w:val="28"/>
          <w:szCs w:val="28"/>
        </w:rPr>
        <w:t>рендеринга</w:t>
      </w:r>
      <w:r>
        <w:rPr>
          <w:rFonts w:cs="Times New Roman" w:ascii="Times New Roman" w:hAnsi="Times New Roman"/>
          <w:i/>
          <w:sz w:val="28"/>
          <w:szCs w:val="28"/>
          <w:lang w:val="en-US"/>
        </w:rPr>
        <w:t xml:space="preserve"> </w:t>
      </w:r>
      <w:r>
        <w:rPr>
          <w:rFonts w:cs="Times New Roman" w:ascii="Times New Roman" w:hAnsi="Times New Roman"/>
          <w:i/>
          <w:sz w:val="28"/>
          <w:szCs w:val="28"/>
        </w:rPr>
        <w:t>шаблонов</w:t>
      </w:r>
      <w:r>
        <w:rPr>
          <w:rFonts w:cs="Times New Roman" w:ascii="Times New Roman" w:hAnsi="Times New Roman"/>
          <w:i/>
          <w:sz w:val="28"/>
          <w:szCs w:val="28"/>
          <w:lang w:val="en-US"/>
        </w:rPr>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app.engine('html', cons.swig);</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app.set('view engine', 'html');</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app.set('views',__dirname+'/public/views');</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подключение каталога статических файлов, cookies, bodyParser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app.use(express.static(__dirname+'/public'));</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app.use(cookieParser());</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app.use(bodyParser.urlencoded({ extended: false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w:t>
      </w:r>
      <w:r>
        <w:rPr>
          <w:rFonts w:cs="Times New Roman" w:ascii="Times New Roman" w:hAnsi="Times New Roman"/>
          <w:i/>
          <w:sz w:val="28"/>
          <w:szCs w:val="28"/>
        </w:rPr>
        <w:t>основной</w:t>
      </w:r>
      <w:r>
        <w:rPr>
          <w:rFonts w:cs="Times New Roman" w:ascii="Times New Roman" w:hAnsi="Times New Roman"/>
          <w:i/>
          <w:sz w:val="28"/>
          <w:szCs w:val="28"/>
          <w:lang w:val="en-US"/>
        </w:rPr>
        <w:t xml:space="preserve"> </w:t>
      </w:r>
      <w:r>
        <w:rPr>
          <w:rFonts w:cs="Times New Roman" w:ascii="Times New Roman" w:hAnsi="Times New Roman"/>
          <w:i/>
          <w:sz w:val="28"/>
          <w:szCs w:val="28"/>
        </w:rPr>
        <w:t>маршрут</w:t>
      </w:r>
      <w:r>
        <w:rPr>
          <w:rFonts w:cs="Times New Roman" w:ascii="Times New Roman" w:hAnsi="Times New Roman"/>
          <w:i/>
          <w:sz w:val="28"/>
          <w:szCs w:val="28"/>
          <w:lang w:val="en-US"/>
        </w:rPr>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app.get('/', controller.index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/*URL для запроса конструктора миссий*/</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app.get('/construct', controller.construct);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/*URL для запроса из конструктора миссий на создание файла миссий*/</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app.post('/makemissions', controller.makemissions);</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/*обработчики событий модуля socket.io*/</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io.on('connection',function(socket){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Handler.game_init_client(socket, 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Handler.game_clone_client(socket, 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Handler.game_data_from_client(socket,sdata);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Handler.game_pause(socket,sdata);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Handler.game_start(socket,sdata);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Handler.game_exit(socket,sdata);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Handler.get_missions(socket,sdata);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Handler.connect(socket, 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Handler.get_game(socket, 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Handler.user_live(socket, 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Handler.check_around(socket, 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Handler.update_elevation(socket, 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Handler.update_weather(socket, sdata);</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 xml:space="preserve">Handler.get_game_message_client(socket, sdata);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Файл описания миссий</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 xml:space="preserve">Файл описания миссий представляет собой файл с </w:t>
      </w:r>
      <w:r>
        <w:rPr>
          <w:rFonts w:cs="Times New Roman" w:ascii="Times New Roman" w:hAnsi="Times New Roman"/>
          <w:sz w:val="28"/>
          <w:szCs w:val="28"/>
          <w:lang w:val="en-US"/>
        </w:rPr>
        <w:t>JavaScript</w:t>
      </w:r>
      <w:r>
        <w:rPr>
          <w:rFonts w:cs="Times New Roman" w:ascii="Times New Roman" w:hAnsi="Times New Roman"/>
          <w:sz w:val="28"/>
          <w:szCs w:val="28"/>
        </w:rPr>
        <w:t xml:space="preserve"> 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/*кординаты юнитов, страна принадлежности для каждого юнита, тип юнита*/</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var Mission1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 xml:space="preserve">regiments: [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[56.6,47.95], country: 'russia', type: 'tank'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[56.66,47.92], country: 'russia', type: 'tank'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[56.67,47.97], country: 'russia', type: 'foot'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[56.67,47.90], country: 'russia', type: 'foot'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[56.68,47.82], country: 'ukraine', type: 'tank'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[56.69,47.83], country: 'ukraine', type: 'tank'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[56.65,47.85], country: 'ukraine', type: 'foot'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[56.65,47.86], country: 'ukraine', type: 'foot'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bases: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[56.67,47.95], country: 'russia', type: 'none'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[56.72,47.93], country: 'russia', type: 'none'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[56.68,47.71], country: 'ukraine', type: 'none' },</w:t>
      </w:r>
    </w:p>
    <w:p>
      <w:pPr>
        <w:pStyle w:val="Normal"/>
        <w:spacing w:lineRule="auto" w:line="240" w:before="0" w:after="0"/>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{latlng: [56.69,47.72], country: 'ukraine', type: 'none'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lang w:val="en-US"/>
        </w:rPr>
        <w:t xml:space="preserve">                </w:t>
      </w:r>
      <w:r>
        <w:rPr>
          <w:rFonts w:cs="Times New Roman" w:ascii="Times New Roman" w:hAnsi="Times New Roman"/>
          <w:i/>
          <w:sz w:val="28"/>
          <w:szCs w:val="28"/>
        </w:rPr>
        <w:t>],</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id: 'mission1',</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year: 2013,</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 xml:space="preserve">desc: {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 xml:space="preserve">russia: 'Описание миссии для России',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 xml:space="preserve">ukraine: 'Описание миссии для Украины', </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all: 'Общее описание миссии 1'</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center: [56.605, 47.9], /*центр карты*/</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db_file: 'RU-ME.osm.sqlite' /*файл базы содержащий граф дорожной сети*/</w:t>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r>
    </w:p>
    <w:p>
      <w:pPr>
        <w:pStyle w:val="Normal"/>
        <w:spacing w:lineRule="auto" w:line="240" w:before="0" w:after="0"/>
        <w:rPr>
          <w:rFonts w:ascii="Times New Roman" w:hAnsi="Times New Roman" w:cs="Times New Roman"/>
          <w:i/>
          <w:i/>
          <w:sz w:val="28"/>
          <w:szCs w:val="28"/>
        </w:rPr>
      </w:pPr>
      <w:r>
        <w:rPr>
          <w:rFonts w:cs="Times New Roman" w:ascii="Times New Roman" w:hAnsi="Times New Roman"/>
          <w:i/>
          <w:sz w:val="28"/>
          <w:szCs w:val="28"/>
        </w:rPr>
        <w:t>};</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Указан список </w:t>
      </w:r>
      <w:r>
        <w:rPr>
          <w:rFonts w:cs="Times New Roman" w:ascii="Times New Roman" w:hAnsi="Times New Roman"/>
          <w:sz w:val="28"/>
          <w:szCs w:val="28"/>
          <w:shd w:fill="FFFF00" w:val="clear"/>
          <w:rPrChange w:id="0" w:author="alex-mint " w:date="2015-05-22T22:57:00Z"/>
        </w:rPr>
        <w:t>полков</w:t>
      </w:r>
      <w:r>
        <w:rPr>
          <w:rFonts w:cs="Times New Roman" w:ascii="Times New Roman" w:hAnsi="Times New Roman"/>
          <w:sz w:val="28"/>
          <w:szCs w:val="28"/>
        </w:rPr>
        <w:t xml:space="preserve">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cs="Times New Roman" w:ascii="Times New Roman" w:hAnsi="Times New Roman"/>
          <w:sz w:val="28"/>
          <w:szCs w:val="28"/>
          <w:lang w:val="en-US"/>
        </w:rPr>
        <w:t>URL</w:t>
      </w:r>
      <w:r>
        <w:rPr>
          <w:rFonts w:cs="Times New Roman" w:ascii="Times New Roman" w:hAnsi="Times New Roman"/>
          <w:sz w:val="28"/>
          <w:szCs w:val="28"/>
        </w:rPr>
        <w:t xml:space="preserve"> /</w:t>
      </w:r>
      <w:r>
        <w:rPr>
          <w:rFonts w:cs="Times New Roman" w:ascii="Times New Roman" w:hAnsi="Times New Roman"/>
          <w:sz w:val="28"/>
          <w:szCs w:val="28"/>
          <w:lang w:val="en-US"/>
        </w:rPr>
        <w:t>construct</w:t>
      </w:r>
      <w:r>
        <w:rPr>
          <w:rFonts w:cs="Times New Roman" w:ascii="Times New Roman" w:hAnsi="Times New Roman"/>
          <w:sz w:val="28"/>
          <w:szCs w:val="28"/>
        </w:rPr>
        <w:t>. Вид конструктора миссий показан на Рис. 5.3.1.</w:t>
      </w:r>
    </w:p>
    <w:p>
      <w:pPr>
        <w:pStyle w:val="Normal"/>
        <w:spacing w:lineRule="auto" w:line="360" w:before="0" w:after="0"/>
        <w:jc w:val="both"/>
        <w:rPr>
          <w:rFonts w:ascii="Times New Roman" w:hAnsi="Times New Roman" w:cs="Times New Roman"/>
          <w:sz w:val="28"/>
          <w:szCs w:val="28"/>
          <w:lang w:val="en-US"/>
        </w:rPr>
      </w:pPr>
      <w:r>
        <w:rPr/>
        <w:drawing>
          <wp:inline distT="0" distB="0" distL="0" distR="0">
            <wp:extent cx="6120130" cy="4756150"/>
            <wp:effectExtent l="0" t="0" r="0" b="0"/>
            <wp:docPr id="5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pic:cNvPicPr>
                      <a:picLocks noChangeAspect="1" noChangeArrowheads="1"/>
                    </pic:cNvPicPr>
                  </pic:nvPicPr>
                  <pic:blipFill>
                    <a:blip r:embed="rId69"/>
                    <a:stretch>
                      <a:fillRect/>
                    </a:stretch>
                  </pic:blipFill>
                  <pic:spPr bwMode="auto">
                    <a:xfrm>
                      <a:off x="0" y="0"/>
                      <a:ext cx="6120130" cy="4756150"/>
                    </a:xfrm>
                    <a:prstGeom prst="rect">
                      <a:avLst/>
                    </a:prstGeom>
                    <a:noFill/>
                    <a:ln w="9525">
                      <a:noFill/>
                      <a:miter lim="800000"/>
                      <a:headEnd/>
                      <a:tailEnd/>
                    </a:ln>
                  </pic:spPr>
                </pic:pic>
              </a:graphicData>
            </a:graphic>
          </wp:inline>
        </w:drawing>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Рис. 5.3.1.</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both"/>
        <w:rPr>
          <w:rFonts w:ascii="Times New Roman" w:hAnsi="Times New Roman" w:cs="Times New Roman"/>
          <w:b/>
          <w:b/>
          <w:sz w:val="28"/>
          <w:szCs w:val="28"/>
        </w:rPr>
      </w:pPr>
      <w:r>
        <w:rPr>
          <w:rFonts w:cs="Times New Roman" w:ascii="Times New Roman" w:hAnsi="Times New Roman"/>
          <w:b/>
          <w:sz w:val="28"/>
          <w:szCs w:val="28"/>
        </w:rPr>
        <w:t>Модули</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Основные модули, используемые на серверной стороне, с кратким их описанием приведены ниже.</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i/>
          <w:sz w:val="28"/>
          <w:szCs w:val="28"/>
          <w:lang w:val="en-US"/>
        </w:rPr>
        <w:t>battle</w:t>
      </w:r>
      <w:r>
        <w:rPr>
          <w:rFonts w:cs="Times New Roman" w:ascii="Times New Roman" w:hAnsi="Times New Roman"/>
          <w:sz w:val="28"/>
          <w:szCs w:val="28"/>
        </w:rPr>
        <w:t xml:space="preserve"> – модуль обработки взаимодействия юнитов противоположных сторон между собой, по другому говоря, в этом модуле обрабатываются события «бой».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controller</w:t>
      </w:r>
      <w:r>
        <w:rPr>
          <w:rFonts w:cs="Times New Roman" w:ascii="Times New Roman" w:hAnsi="Times New Roman"/>
          <w:sz w:val="28"/>
          <w:szCs w:val="28"/>
        </w:rPr>
        <w:t xml:space="preserve"> – модуль обработки </w:t>
      </w:r>
      <w:r>
        <w:rPr>
          <w:rFonts w:cs="Times New Roman" w:ascii="Times New Roman" w:hAnsi="Times New Roman"/>
          <w:sz w:val="28"/>
          <w:szCs w:val="28"/>
          <w:lang w:val="en-US"/>
        </w:rPr>
        <w:t>HTTP</w:t>
      </w:r>
      <w:r>
        <w:rPr>
          <w:rFonts w:cs="Times New Roman" w:ascii="Times New Roman" w:hAnsi="Times New Roman"/>
          <w:sz w:val="28"/>
          <w:szCs w:val="28"/>
        </w:rPr>
        <w:t xml:space="preserve"> запросов от клиента.</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game</w:t>
      </w:r>
      <w:r>
        <w:rPr>
          <w:rFonts w:cs="Times New Roman" w:ascii="Times New Roman" w:hAnsi="Times New Roman"/>
          <w:sz w:val="28"/>
          <w:szCs w:val="28"/>
        </w:rPr>
        <w:t xml:space="preserve"> – конструктор серверного объекта </w:t>
      </w:r>
      <w:r>
        <w:rPr>
          <w:rFonts w:cs="Times New Roman" w:ascii="Times New Roman" w:hAnsi="Times New Roman"/>
          <w:sz w:val="28"/>
          <w:szCs w:val="28"/>
          <w:lang w:val="en-US"/>
        </w:rPr>
        <w:t>Game</w:t>
      </w:r>
      <w:r>
        <w:rPr>
          <w:rFonts w:cs="Times New Roman" w:ascii="Times New Roman" w:hAnsi="Times New Roman"/>
          <w:sz w:val="28"/>
          <w:szCs w:val="28"/>
        </w:rPr>
        <w:t xml:space="preserve">. 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handler</w:t>
      </w:r>
      <w:r>
        <w:rPr>
          <w:rFonts w:cs="Times New Roman" w:ascii="Times New Roman" w:hAnsi="Times New Roman"/>
          <w:sz w:val="28"/>
          <w:szCs w:val="28"/>
        </w:rPr>
        <w:t xml:space="preserve"> – модуль содержащий набор обработчиков событий эмитируемых клиентами игры через </w:t>
      </w:r>
      <w:r>
        <w:rPr>
          <w:rFonts w:cs="Times New Roman" w:ascii="Times New Roman" w:hAnsi="Times New Roman"/>
          <w:sz w:val="28"/>
          <w:szCs w:val="28"/>
          <w:lang w:val="en-US"/>
        </w:rPr>
        <w:t>socket</w:t>
      </w:r>
      <w:r>
        <w:rPr>
          <w:rFonts w:cs="Times New Roman" w:ascii="Times New Roman" w:hAnsi="Times New Roman"/>
          <w:sz w:val="28"/>
          <w:szCs w:val="28"/>
        </w:rPr>
        <w:t>.</w:t>
      </w:r>
      <w:r>
        <w:rPr>
          <w:rFonts w:cs="Times New Roman" w:ascii="Times New Roman" w:hAnsi="Times New Roman"/>
          <w:sz w:val="28"/>
          <w:szCs w:val="28"/>
          <w:lang w:val="en-US"/>
        </w:rPr>
        <w:t>io</w:t>
      </w:r>
      <w:r>
        <w:rPr>
          <w:rFonts w:cs="Times New Roman" w:ascii="Times New Roman" w:hAnsi="Times New Roman"/>
          <w:sz w:val="28"/>
          <w:szCs w:val="28"/>
        </w:rPr>
        <w:t>. Это такие события как:</w:t>
      </w:r>
    </w:p>
    <w:p>
      <w:pPr>
        <w:pStyle w:val="ListParagraph"/>
        <w:numPr>
          <w:ilvl w:val="0"/>
          <w:numId w:val="13"/>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инициализация игры первым игроком;</w:t>
      </w:r>
    </w:p>
    <w:p>
      <w:pPr>
        <w:pStyle w:val="ListParagraph"/>
        <w:numPr>
          <w:ilvl w:val="0"/>
          <w:numId w:val="13"/>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клонирование объекта игры клиентом;</w:t>
      </w:r>
    </w:p>
    <w:p>
      <w:pPr>
        <w:pStyle w:val="ListParagraph"/>
        <w:numPr>
          <w:ilvl w:val="0"/>
          <w:numId w:val="13"/>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запрос на получение существующих миссий;</w:t>
      </w:r>
    </w:p>
    <w:p>
      <w:pPr>
        <w:pStyle w:val="ListParagraph"/>
        <w:numPr>
          <w:ilvl w:val="0"/>
          <w:numId w:val="13"/>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пауза/старт/завершение;</w:t>
      </w:r>
    </w:p>
    <w:p>
      <w:pPr>
        <w:pStyle w:val="ListParagraph"/>
        <w:numPr>
          <w:ilvl w:val="0"/>
          <w:numId w:val="13"/>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сигнал на проверку окружения, обновление погодных и высотных данных;</w:t>
      </w:r>
    </w:p>
    <w:p>
      <w:pPr>
        <w:pStyle w:val="ListParagraph"/>
        <w:numPr>
          <w:ilvl w:val="0"/>
          <w:numId w:val="13"/>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запрос на получение игровых сообщений от сервера;</w:t>
      </w:r>
    </w:p>
    <w:p>
      <w:pPr>
        <w:pStyle w:val="ListParagraph"/>
        <w:numPr>
          <w:ilvl w:val="0"/>
          <w:numId w:val="13"/>
        </w:numPr>
        <w:spacing w:lineRule="auto" w:line="360" w:before="0" w:after="0"/>
        <w:contextualSpacing/>
        <w:jc w:val="both"/>
        <w:rPr>
          <w:rFonts w:ascii="Times New Roman" w:hAnsi="Times New Roman" w:cs="Times New Roman"/>
          <w:sz w:val="28"/>
          <w:szCs w:val="28"/>
        </w:rPr>
      </w:pPr>
      <w:r>
        <w:rPr>
          <w:rFonts w:cs="Times New Roman" w:ascii="Times New Roman" w:hAnsi="Times New Roman"/>
          <w:sz w:val="28"/>
          <w:szCs w:val="28"/>
        </w:rPr>
        <w:t>уведомление сервера об активности клиента и др.</w:t>
        <w:tab/>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ind w:left="708" w:hanging="0"/>
        <w:rPr>
          <w:rFonts w:ascii="Times New Roman" w:hAnsi="Times New Roman" w:cs="Times New Roman"/>
          <w:sz w:val="28"/>
          <w:szCs w:val="28"/>
        </w:rPr>
      </w:pPr>
      <w:r>
        <w:rPr>
          <w:rFonts w:cs="Times New Roman" w:ascii="Times New Roman" w:hAnsi="Times New Roman"/>
          <w:i/>
          <w:sz w:val="28"/>
          <w:szCs w:val="28"/>
          <w:lang w:val="en-US"/>
        </w:rPr>
        <w:t>parameters</w:t>
      </w:r>
      <w:r>
        <w:rPr>
          <w:rFonts w:cs="Times New Roman" w:ascii="Times New Roman" w:hAnsi="Times New Roman"/>
          <w:sz w:val="28"/>
          <w:szCs w:val="28"/>
        </w:rPr>
        <w:t xml:space="preserve"> – набор констант.</w:t>
      </w:r>
    </w:p>
    <w:p>
      <w:pPr>
        <w:pStyle w:val="Normal"/>
        <w:spacing w:lineRule="auto" w:line="360" w:before="0" w:after="0"/>
        <w:ind w:left="708" w:hanging="0"/>
        <w:rPr>
          <w:rFonts w:ascii="Times New Roman" w:hAnsi="Times New Roman" w:cs="Times New Roman"/>
          <w:sz w:val="28"/>
          <w:szCs w:val="28"/>
        </w:rPr>
      </w:pPr>
      <w:r>
        <w:rPr>
          <w:rFonts w:cs="Times New Roman" w:ascii="Times New Roman" w:hAnsi="Times New Roman"/>
          <w:i/>
          <w:sz w:val="28"/>
          <w:szCs w:val="28"/>
          <w:lang w:val="en-US"/>
        </w:rPr>
        <w:t>user</w:t>
      </w:r>
      <w:r>
        <w:rPr>
          <w:rFonts w:cs="Times New Roman" w:ascii="Times New Roman" w:hAnsi="Times New Roman"/>
          <w:sz w:val="28"/>
          <w:szCs w:val="28"/>
        </w:rPr>
        <w:t xml:space="preserve">  - конструктор объекта </w:t>
      </w:r>
      <w:r>
        <w:rPr>
          <w:rFonts w:cs="Times New Roman" w:ascii="Times New Roman" w:hAnsi="Times New Roman"/>
          <w:i/>
          <w:sz w:val="28"/>
          <w:szCs w:val="28"/>
          <w:lang w:val="en-US"/>
        </w:rPr>
        <w:t>User</w:t>
      </w:r>
      <w:r>
        <w:rPr>
          <w:rFonts w:cs="Times New Roman" w:ascii="Times New Roman" w:hAnsi="Times New Roman"/>
          <w:i/>
          <w:sz w:val="28"/>
          <w:szCs w:val="28"/>
        </w:rPr>
        <w:t xml:space="preserve">. </w:t>
      </w:r>
      <w:r>
        <w:rPr>
          <w:rFonts w:cs="Times New Roman" w:ascii="Times New Roman" w:hAnsi="Times New Roman"/>
          <w:sz w:val="28"/>
          <w:szCs w:val="28"/>
        </w:rPr>
        <w:t>Объект</w:t>
      </w:r>
      <w:r>
        <w:rPr>
          <w:rFonts w:cs="Times New Roman" w:ascii="Times New Roman" w:hAnsi="Times New Roman"/>
          <w:i/>
          <w:sz w:val="28"/>
          <w:szCs w:val="28"/>
        </w:rPr>
        <w:t xml:space="preserve"> </w:t>
      </w:r>
      <w:r>
        <w:rPr>
          <w:rFonts w:cs="Times New Roman" w:ascii="Times New Roman" w:hAnsi="Times New Roman"/>
          <w:i/>
          <w:sz w:val="28"/>
          <w:szCs w:val="28"/>
          <w:lang w:val="en-US"/>
        </w:rPr>
        <w:t>User</w:t>
      </w:r>
      <w:r>
        <w:rPr>
          <w:rFonts w:cs="Times New Roman" w:ascii="Times New Roman" w:hAnsi="Times New Roman"/>
          <w:i/>
          <w:sz w:val="28"/>
          <w:szCs w:val="28"/>
        </w:rPr>
        <w:t xml:space="preserve"> </w:t>
      </w:r>
      <w:r>
        <w:rPr>
          <w:rFonts w:cs="Times New Roman" w:ascii="Times New Roman" w:hAnsi="Times New Roman"/>
          <w:sz w:val="28"/>
          <w:szCs w:val="28"/>
        </w:rPr>
        <w:t>содержит данные об игроках.</w:t>
      </w:r>
    </w:p>
    <w:p>
      <w:pPr>
        <w:pStyle w:val="Normal"/>
        <w:spacing w:lineRule="auto" w:line="360" w:before="0" w:after="0"/>
        <w:ind w:left="708" w:hanging="0"/>
        <w:rPr>
          <w:rFonts w:ascii="Times New Roman" w:hAnsi="Times New Roman" w:cs="Times New Roman"/>
          <w:i/>
          <w:i/>
          <w:sz w:val="28"/>
          <w:szCs w:val="28"/>
        </w:rPr>
      </w:pPr>
      <w:r>
        <w:rPr>
          <w:rFonts w:cs="Times New Roman" w:ascii="Times New Roman" w:hAnsi="Times New Roman"/>
          <w:i/>
          <w:sz w:val="28"/>
          <w:szCs w:val="28"/>
          <w:lang w:val="en-US"/>
        </w:rPr>
        <w:t>sdata</w:t>
      </w:r>
      <w:r>
        <w:rPr>
          <w:rFonts w:cs="Times New Roman" w:ascii="Times New Roman" w:hAnsi="Times New Roman"/>
          <w:i/>
          <w:sz w:val="28"/>
          <w:szCs w:val="28"/>
        </w:rPr>
        <w:t xml:space="preserve"> – </w:t>
      </w:r>
      <w:r>
        <w:rPr>
          <w:rFonts w:cs="Times New Roman" w:ascii="Times New Roman" w:hAnsi="Times New Roman"/>
          <w:sz w:val="28"/>
          <w:szCs w:val="28"/>
        </w:rPr>
        <w:t xml:space="preserve">модуль для хранения объекта </w:t>
      </w:r>
      <w:r>
        <w:rPr>
          <w:rFonts w:cs="Times New Roman" w:ascii="Times New Roman" w:hAnsi="Times New Roman"/>
          <w:i/>
          <w:sz w:val="28"/>
          <w:szCs w:val="28"/>
          <w:lang w:val="en-US"/>
        </w:rPr>
        <w:t>Game</w:t>
      </w:r>
      <w:r>
        <w:rPr>
          <w:rFonts w:cs="Times New Roman" w:ascii="Times New Roman" w:hAnsi="Times New Roman"/>
          <w:sz w:val="28"/>
          <w:szCs w:val="28"/>
        </w:rPr>
        <w:t xml:space="preserve">, массива объектов </w:t>
      </w:r>
      <w:r>
        <w:rPr>
          <w:rFonts w:cs="Times New Roman" w:ascii="Times New Roman" w:hAnsi="Times New Roman"/>
          <w:i/>
          <w:sz w:val="28"/>
          <w:szCs w:val="28"/>
          <w:lang w:val="en-US"/>
        </w:rPr>
        <w:t>User</w:t>
      </w:r>
      <w:r>
        <w:rPr>
          <w:rFonts w:cs="Times New Roman" w:ascii="Times New Roman" w:hAnsi="Times New Roman"/>
          <w:i/>
          <w:sz w:val="28"/>
          <w:szCs w:val="28"/>
        </w:rPr>
        <w:t>.</w:t>
      </w:r>
    </w:p>
    <w:p>
      <w:pPr>
        <w:pStyle w:val="Normal"/>
        <w:spacing w:lineRule="auto" w:line="360" w:before="0" w:after="0"/>
        <w:ind w:left="708" w:hanging="0"/>
        <w:rPr>
          <w:rFonts w:ascii="Times New Roman" w:hAnsi="Times New Roman" w:cs="Times New Roman"/>
          <w:sz w:val="28"/>
          <w:szCs w:val="28"/>
        </w:rPr>
      </w:pPr>
      <w:r>
        <w:rPr>
          <w:rFonts w:cs="Times New Roman" w:ascii="Times New Roman" w:hAnsi="Times New Roman"/>
          <w:sz w:val="28"/>
          <w:szCs w:val="28"/>
        </w:rPr>
        <w:t>Диаграмма классов на сервере приведена на Рис. 5.3.2.</w:t>
      </w:r>
    </w:p>
    <w:p>
      <w:pPr>
        <w:pStyle w:val="Normal"/>
        <w:spacing w:lineRule="auto" w:line="360" w:before="0" w:after="0"/>
        <w:ind w:left="708" w:hanging="0"/>
        <w:rPr>
          <w:rFonts w:ascii="Times New Roman" w:hAnsi="Times New Roman" w:cs="Times New Roman"/>
          <w:sz w:val="28"/>
          <w:szCs w:val="28"/>
        </w:rPr>
      </w:pPr>
      <w:r>
        <w:rPr/>
        <w:drawing>
          <wp:inline distT="0" distB="0" distL="0" distR="0">
            <wp:extent cx="4629785" cy="6374765"/>
            <wp:effectExtent l="0" t="0" r="0" b="0"/>
            <wp:docPr id="53" name="Image17"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J:\C\Учеба\Thesis_materials(отчет по практике)\thesis\diagram\server_class_diagram.png"/>
                    <pic:cNvPicPr>
                      <a:picLocks noChangeAspect="1" noChangeArrowheads="1"/>
                    </pic:cNvPicPr>
                  </pic:nvPicPr>
                  <pic:blipFill>
                    <a:blip r:embed="rId70"/>
                    <a:stretch>
                      <a:fillRect/>
                    </a:stretch>
                  </pic:blipFill>
                  <pic:spPr bwMode="auto">
                    <a:xfrm>
                      <a:off x="0" y="0"/>
                      <a:ext cx="4629785" cy="6374765"/>
                    </a:xfrm>
                    <a:prstGeom prst="rect">
                      <a:avLst/>
                    </a:prstGeom>
                    <a:noFill/>
                    <a:ln w="9525">
                      <a:noFill/>
                      <a:miter lim="800000"/>
                      <a:headEnd/>
                      <a:tailEnd/>
                    </a:ln>
                  </pic:spPr>
                </pic:pic>
              </a:graphicData>
            </a:graphic>
          </wp:inline>
        </w:drawing>
      </w:r>
    </w:p>
    <w:p>
      <w:pPr>
        <w:pStyle w:val="Normal"/>
        <w:spacing w:lineRule="auto" w:line="360" w:before="0" w:after="0"/>
        <w:ind w:left="708" w:hanging="0"/>
        <w:rPr>
          <w:rFonts w:ascii="Times New Roman" w:hAnsi="Times New Roman" w:cs="Times New Roman"/>
          <w:sz w:val="28"/>
          <w:szCs w:val="28"/>
        </w:rPr>
      </w:pPr>
      <w:r>
        <w:rPr>
          <w:rFonts w:cs="Times New Roman" w:ascii="Times New Roman" w:hAnsi="Times New Roman"/>
          <w:sz w:val="28"/>
          <w:szCs w:val="28"/>
        </w:rPr>
        <w:t xml:space="preserve">Рис. 5.3.2.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классов на стороне сервера.</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5.4. Клиентская часть</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color w:val="FF0000"/>
          <w:sz w:val="28"/>
          <w:szCs w:val="28"/>
        </w:rPr>
        <w:tab/>
      </w:r>
      <w:r>
        <w:rPr>
          <w:rFonts w:cs="Times New Roman" w:ascii="Times New Roman" w:hAnsi="Times New Roman"/>
          <w:sz w:val="28"/>
          <w:szCs w:val="28"/>
        </w:rPr>
        <w:t xml:space="preserve">Клиентская часть реализована на языке </w:t>
      </w:r>
      <w:r>
        <w:rPr>
          <w:rFonts w:cs="Times New Roman" w:ascii="Times New Roman" w:hAnsi="Times New Roman"/>
          <w:sz w:val="28"/>
          <w:szCs w:val="28"/>
          <w:lang w:val="en-US"/>
        </w:rPr>
        <w:t>JavaScript</w:t>
      </w:r>
      <w:r>
        <w:rPr>
          <w:rFonts w:cs="Times New Roman" w:ascii="Times New Roman" w:hAnsi="Times New Roman"/>
          <w:sz w:val="28"/>
          <w:szCs w:val="28"/>
        </w:rPr>
        <w:t xml:space="preserve"> и состоит из следующих модулей:</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ajax</w:t>
      </w:r>
      <w:r>
        <w:rPr>
          <w:rFonts w:cs="Times New Roman" w:ascii="Times New Roman" w:hAnsi="Times New Roman"/>
          <w:sz w:val="28"/>
          <w:szCs w:val="28"/>
        </w:rPr>
        <w:t xml:space="preserve"> – модуль для отправки </w:t>
      </w:r>
      <w:r>
        <w:rPr>
          <w:rFonts w:cs="Times New Roman" w:ascii="Times New Roman" w:hAnsi="Times New Roman"/>
          <w:sz w:val="28"/>
          <w:szCs w:val="28"/>
          <w:lang w:val="en-US"/>
        </w:rPr>
        <w:t>AJAX</w:t>
      </w:r>
      <w:r>
        <w:rPr>
          <w:rFonts w:cs="Times New Roman" w:ascii="Times New Roman" w:hAnsi="Times New Roman"/>
          <w:sz w:val="28"/>
          <w:szCs w:val="28"/>
        </w:rPr>
        <w:t xml:space="preserve"> запросов;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construct</w:t>
      </w:r>
      <w:r>
        <w:rPr>
          <w:rFonts w:cs="Times New Roman" w:ascii="Times New Roman" w:hAnsi="Times New Roman"/>
          <w:sz w:val="28"/>
          <w:szCs w:val="28"/>
        </w:rPr>
        <w:t xml:space="preserve"> – модуль для визуального конструирования миссий;</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countries</w:t>
      </w:r>
      <w:r>
        <w:rPr>
          <w:rFonts w:cs="Times New Roman" w:ascii="Times New Roman" w:hAnsi="Times New Roman"/>
          <w:sz w:val="28"/>
          <w:szCs w:val="28"/>
        </w:rPr>
        <w:t xml:space="preserve"> – набор объектов, описывающих страны (</w:t>
      </w:r>
      <w:r>
        <w:rPr>
          <w:rFonts w:cs="Times New Roman" w:ascii="Times New Roman" w:hAnsi="Times New Roman"/>
          <w:sz w:val="28"/>
          <w:szCs w:val="28"/>
          <w:lang w:val="en-US"/>
        </w:rPr>
        <w:t>id</w:t>
      </w:r>
      <w:r>
        <w:rPr>
          <w:rFonts w:cs="Times New Roman" w:ascii="Times New Roman" w:hAnsi="Times New Roman"/>
          <w:sz w:val="28"/>
          <w:szCs w:val="28"/>
        </w:rPr>
        <w:t>, название, изображение иконки и другая информация);</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game</w:t>
      </w:r>
      <w:r>
        <w:rPr>
          <w:rFonts w:cs="Times New Roman" w:ascii="Times New Roman" w:hAnsi="Times New Roman"/>
          <w:sz w:val="28"/>
          <w:szCs w:val="28"/>
        </w:rPr>
        <w:t xml:space="preserve"> – конструктор клиентского объекта </w:t>
      </w:r>
      <w:r>
        <w:rPr>
          <w:rFonts w:cs="Times New Roman" w:ascii="Times New Roman" w:hAnsi="Times New Roman"/>
          <w:sz w:val="28"/>
          <w:szCs w:val="28"/>
          <w:lang w:val="en-US"/>
        </w:rPr>
        <w:t>Game</w:t>
      </w:r>
      <w:r>
        <w:rPr>
          <w:rFonts w:cs="Times New Roman" w:ascii="Times New Roman" w:hAnsi="Times New Roman"/>
          <w:sz w:val="28"/>
          <w:szCs w:val="28"/>
        </w:rPr>
        <w:t>, создается на основе выбранной миссии, содержит данные об юнитах, игре, пользователе и методы для работы с этими данными;</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handler</w:t>
      </w:r>
      <w:r>
        <w:rPr>
          <w:rFonts w:cs="Times New Roman" w:ascii="Times New Roman" w:hAnsi="Times New Roman"/>
          <w:sz w:val="28"/>
          <w:szCs w:val="28"/>
        </w:rPr>
        <w:t xml:space="preserve"> – модуль, содержащий обработчики для событий карты и расположенных на ней объектов(юнитов);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iface</w:t>
      </w:r>
      <w:r>
        <w:rPr>
          <w:rFonts w:cs="Times New Roman" w:ascii="Times New Roman" w:hAnsi="Times New Roman"/>
          <w:sz w:val="28"/>
          <w:szCs w:val="28"/>
        </w:rPr>
        <w:t xml:space="preserve"> – объект реализующий интерфейс игры;</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index</w:t>
      </w:r>
      <w:r>
        <w:rPr>
          <w:rFonts w:cs="Times New Roman" w:ascii="Times New Roman" w:hAnsi="Times New Roman"/>
          <w:sz w:val="28"/>
          <w:szCs w:val="28"/>
        </w:rPr>
        <w:t xml:space="preserve"> – начальная инициализация приложения;</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iface</w:t>
      </w:r>
      <w:r>
        <w:rPr>
          <w:rFonts w:cs="Times New Roman" w:ascii="Times New Roman" w:hAnsi="Times New Roman"/>
          <w:i/>
          <w:sz w:val="28"/>
          <w:szCs w:val="28"/>
        </w:rPr>
        <w:t>.</w:t>
      </w:r>
      <w:r>
        <w:rPr>
          <w:rFonts w:cs="Times New Roman" w:ascii="Times New Roman" w:hAnsi="Times New Roman"/>
          <w:i/>
          <w:sz w:val="28"/>
          <w:szCs w:val="28"/>
          <w:lang w:val="en-US"/>
        </w:rPr>
        <w:t>lib</w:t>
      </w:r>
      <w:r>
        <w:rPr>
          <w:rFonts w:cs="Times New Roman" w:ascii="Times New Roman" w:hAnsi="Times New Roman"/>
          <w:sz w:val="28"/>
          <w:szCs w:val="28"/>
        </w:rPr>
        <w:t xml:space="preserve"> – библиотека функций, реализующая различные функции пользовательского интерфейса;</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move</w:t>
      </w:r>
      <w:r>
        <w:rPr>
          <w:rFonts w:cs="Times New Roman" w:ascii="Times New Roman" w:hAnsi="Times New Roman"/>
          <w:i/>
          <w:sz w:val="28"/>
          <w:szCs w:val="28"/>
        </w:rPr>
        <w:t>.</w:t>
      </w:r>
      <w:r>
        <w:rPr>
          <w:rFonts w:cs="Times New Roman" w:ascii="Times New Roman" w:hAnsi="Times New Roman"/>
          <w:i/>
          <w:sz w:val="28"/>
          <w:szCs w:val="28"/>
          <w:lang w:val="en-US"/>
        </w:rPr>
        <w:t>lib</w:t>
      </w:r>
      <w:r>
        <w:rPr>
          <w:rFonts w:cs="Times New Roman" w:ascii="Times New Roman" w:hAnsi="Times New Roman"/>
          <w:sz w:val="28"/>
          <w:szCs w:val="28"/>
        </w:rPr>
        <w:t xml:space="preserve"> – объект, содержащий методы для реализации анимированного передвижения юнитов;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map</w:t>
      </w:r>
      <w:r>
        <w:rPr>
          <w:rFonts w:cs="Times New Roman" w:ascii="Times New Roman" w:hAnsi="Times New Roman"/>
          <w:i/>
          <w:sz w:val="28"/>
          <w:szCs w:val="28"/>
        </w:rPr>
        <w:t>.</w:t>
      </w:r>
      <w:r>
        <w:rPr>
          <w:rFonts w:cs="Times New Roman" w:ascii="Times New Roman" w:hAnsi="Times New Roman"/>
          <w:i/>
          <w:sz w:val="28"/>
          <w:szCs w:val="28"/>
          <w:lang w:val="en-US"/>
        </w:rPr>
        <w:t>construct</w:t>
      </w:r>
      <w:r>
        <w:rPr>
          <w:rFonts w:cs="Times New Roman" w:ascii="Times New Roman" w:hAnsi="Times New Roman"/>
          <w:sz w:val="28"/>
          <w:szCs w:val="28"/>
        </w:rPr>
        <w:t xml:space="preserve"> – модуль для работы с картой для конструктора миссий;</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map</w:t>
      </w:r>
      <w:r>
        <w:rPr>
          <w:rFonts w:cs="Times New Roman" w:ascii="Times New Roman" w:hAnsi="Times New Roman"/>
          <w:sz w:val="28"/>
          <w:szCs w:val="28"/>
        </w:rPr>
        <w:t xml:space="preserve"> – модуль для работы с картой в игре;</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object</w:t>
      </w:r>
      <w:r>
        <w:rPr>
          <w:rFonts w:cs="Times New Roman" w:ascii="Times New Roman" w:hAnsi="Times New Roman"/>
          <w:i/>
          <w:sz w:val="28"/>
          <w:szCs w:val="28"/>
        </w:rPr>
        <w:t>.</w:t>
      </w:r>
      <w:r>
        <w:rPr>
          <w:rFonts w:cs="Times New Roman" w:ascii="Times New Roman" w:hAnsi="Times New Roman"/>
          <w:i/>
          <w:sz w:val="28"/>
          <w:szCs w:val="28"/>
          <w:lang w:val="en-US"/>
        </w:rPr>
        <w:t>types</w:t>
      </w:r>
      <w:r>
        <w:rPr>
          <w:rFonts w:cs="Times New Roman" w:ascii="Times New Roman" w:hAnsi="Times New Roman"/>
          <w:sz w:val="28"/>
          <w:szCs w:val="28"/>
        </w:rPr>
        <w:t xml:space="preserve"> – набор конструкторов типов объектов юнитов(пехотный полк, танковый полк, база и др.);</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regiment</w:t>
      </w:r>
      <w:r>
        <w:rPr>
          <w:rFonts w:cs="Times New Roman" w:ascii="Times New Roman" w:hAnsi="Times New Roman"/>
          <w:sz w:val="28"/>
          <w:szCs w:val="28"/>
        </w:rPr>
        <w:t xml:space="preserve"> – конструктор объекта юнита типа полк;</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supplybase</w:t>
      </w:r>
      <w:r>
        <w:rPr>
          <w:rFonts w:cs="Times New Roman" w:ascii="Times New Roman" w:hAnsi="Times New Roman"/>
          <w:sz w:val="28"/>
          <w:szCs w:val="28"/>
        </w:rPr>
        <w:t xml:space="preserve"> - конструктор объекта юнита типа база снабжения;</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route</w:t>
      </w:r>
      <w:r>
        <w:rPr>
          <w:rFonts w:cs="Times New Roman" w:ascii="Times New Roman" w:hAnsi="Times New Roman"/>
          <w:sz w:val="28"/>
          <w:szCs w:val="28"/>
        </w:rPr>
        <w:t xml:space="preserve"> – модуль для получения маршрутов движения юнитов;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user</w:t>
      </w:r>
      <w:r>
        <w:rPr>
          <w:rFonts w:cs="Times New Roman" w:ascii="Times New Roman" w:hAnsi="Times New Roman"/>
          <w:i/>
          <w:sz w:val="28"/>
          <w:szCs w:val="28"/>
        </w:rPr>
        <w:t xml:space="preserve"> </w:t>
      </w:r>
      <w:r>
        <w:rPr>
          <w:rFonts w:cs="Times New Roman" w:ascii="Times New Roman" w:hAnsi="Times New Roman"/>
          <w:sz w:val="28"/>
          <w:szCs w:val="28"/>
        </w:rPr>
        <w:t xml:space="preserve">– конструктор объекта </w:t>
      </w:r>
      <w:r>
        <w:rPr>
          <w:rFonts w:cs="Times New Roman" w:ascii="Times New Roman" w:hAnsi="Times New Roman"/>
          <w:sz w:val="28"/>
          <w:szCs w:val="28"/>
          <w:lang w:val="en-US"/>
        </w:rPr>
        <w:t>User</w:t>
      </w:r>
      <w:r>
        <w:rPr>
          <w:rFonts w:cs="Times New Roman" w:ascii="Times New Roman" w:hAnsi="Times New Roman"/>
          <w:sz w:val="28"/>
          <w:szCs w:val="28"/>
        </w:rPr>
        <w:t>, содержащего сведения об игроке;</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i/>
          <w:sz w:val="28"/>
          <w:szCs w:val="28"/>
          <w:lang w:val="en-US"/>
        </w:rPr>
        <w:t>socket</w:t>
      </w:r>
      <w:r>
        <w:rPr>
          <w:rFonts w:cs="Times New Roman" w:ascii="Times New Roman" w:hAnsi="Times New Roman"/>
          <w:sz w:val="28"/>
          <w:szCs w:val="28"/>
        </w:rPr>
        <w:t xml:space="preserve"> – модуль реализующий клиент-серверное взаимодействие, обработчики событий эмитируемых сервером;</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 xml:space="preserve">Работа с картой и расположенными на ней юнитами реализована с помощью библиотеки </w:t>
      </w:r>
      <w:r>
        <w:rPr>
          <w:rFonts w:cs="Times New Roman" w:ascii="Times New Roman" w:hAnsi="Times New Roman"/>
          <w:sz w:val="28"/>
          <w:szCs w:val="28"/>
          <w:lang w:val="en-US"/>
        </w:rPr>
        <w:t>Leaflet</w:t>
      </w:r>
      <w:r>
        <w:rPr>
          <w:rFonts w:cs="Times New Roman" w:ascii="Times New Roman" w:hAnsi="Times New Roman"/>
          <w:sz w:val="28"/>
          <w:szCs w:val="28"/>
        </w:rPr>
        <w:t>, о которой говорилось в разделе 5.2.5.</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 xml:space="preserve">Генерация </w:t>
      </w:r>
      <w:r>
        <w:rPr>
          <w:rFonts w:cs="Times New Roman" w:ascii="Times New Roman" w:hAnsi="Times New Roman"/>
          <w:sz w:val="28"/>
          <w:szCs w:val="28"/>
          <w:lang w:val="en-US"/>
        </w:rPr>
        <w:t>HTML</w:t>
      </w:r>
      <w:r>
        <w:rPr>
          <w:rFonts w:cs="Times New Roman" w:ascii="Times New Roman" w:hAnsi="Times New Roman"/>
          <w:sz w:val="28"/>
          <w:szCs w:val="28"/>
        </w:rPr>
        <w:t xml:space="preserve"> кода реализована с помощью шаблонизатора </w:t>
      </w:r>
      <w:r>
        <w:rPr>
          <w:rFonts w:cs="Times New Roman" w:ascii="Times New Roman" w:hAnsi="Times New Roman"/>
          <w:i/>
          <w:sz w:val="28"/>
          <w:szCs w:val="28"/>
          <w:lang w:val="en-US"/>
        </w:rPr>
        <w:t>swig</w:t>
      </w:r>
      <w:r>
        <w:rPr>
          <w:rFonts w:cs="Times New Roman" w:ascii="Times New Roman" w:hAnsi="Times New Roman"/>
          <w:sz w:val="28"/>
          <w:szCs w:val="28"/>
        </w:rPr>
        <w:t xml:space="preserve">, подключаемого к фреймворку </w:t>
      </w:r>
      <w:r>
        <w:rPr>
          <w:rFonts w:cs="Times New Roman" w:ascii="Times New Roman" w:hAnsi="Times New Roman"/>
          <w:i/>
          <w:sz w:val="28"/>
          <w:szCs w:val="28"/>
          <w:lang w:val="en-US"/>
        </w:rPr>
        <w:t>express</w:t>
      </w:r>
      <w:r>
        <w:rPr>
          <w:rFonts w:cs="Times New Roman" w:ascii="Times New Roman" w:hAnsi="Times New Roman"/>
          <w:sz w:val="28"/>
          <w:szCs w:val="28"/>
        </w:rPr>
        <w:t xml:space="preserve">. </w:t>
      </w:r>
      <w:r>
        <w:rPr>
          <w:rFonts w:cs="Times New Roman" w:ascii="Times New Roman" w:hAnsi="Times New Roman"/>
          <w:sz w:val="28"/>
          <w:szCs w:val="28"/>
          <w:lang w:val="en-US"/>
        </w:rPr>
        <w:t xml:space="preserve">UML </w:t>
      </w:r>
      <w:r>
        <w:rPr>
          <w:rFonts w:cs="Times New Roman" w:ascii="Times New Roman" w:hAnsi="Times New Roman"/>
          <w:sz w:val="28"/>
          <w:szCs w:val="28"/>
        </w:rPr>
        <w:t>диаграмма классов приведена на Рис. 5.4.1.</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drawing>
          <wp:inline distT="0" distB="0" distL="0" distR="0">
            <wp:extent cx="5855335" cy="7658735"/>
            <wp:effectExtent l="0" t="0" r="0" b="0"/>
            <wp:docPr id="54"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37" descr="J:\C\Учеба\Thesis_materials(отчет по практике)\thesis\diagram\client_class_diagram.png"/>
                    <pic:cNvPicPr>
                      <a:picLocks noChangeAspect="1" noChangeArrowheads="1"/>
                    </pic:cNvPicPr>
                  </pic:nvPicPr>
                  <pic:blipFill>
                    <a:blip r:embed="rId71"/>
                    <a:stretch>
                      <a:fillRect/>
                    </a:stretch>
                  </pic:blipFill>
                  <pic:spPr bwMode="auto">
                    <a:xfrm>
                      <a:off x="0" y="0"/>
                      <a:ext cx="5855335" cy="7658735"/>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 xml:space="preserve">Рис. 5.4.1.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классов на стороне клиента</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 xml:space="preserve">5.5. Решение задачи определения окружения </w:t>
      </w:r>
    </w:p>
    <w:p>
      <w:pPr>
        <w:pStyle w:val="Normal"/>
        <w:spacing w:lineRule="auto" w:line="360" w:before="0" w:after="0"/>
        <w:ind w:firstLine="708"/>
        <w:jc w:val="both"/>
        <w:rPr/>
      </w:pPr>
      <w:r>
        <w:rPr>
          <w:rFonts w:cs="Times New Roman" w:ascii="Times New Roman" w:hAnsi="Times New Roman"/>
          <w:sz w:val="28"/>
          <w:szCs w:val="28"/>
        </w:rPr>
        <w:t xml:space="preserve">Для решения задачи определения окружения юнита, то есть отсутствия путей, проходящим по дорогам </w:t>
      </w:r>
      <w:r>
        <w:rPr>
          <w:rFonts w:cs="Times New Roman" w:ascii="Times New Roman" w:hAnsi="Times New Roman"/>
          <w:sz w:val="28"/>
          <w:szCs w:val="28"/>
          <w:shd w:fill="FFFF00" w:val="clear"/>
          <w:rPrChange w:id="0" w:author="alex-mint " w:date="2015-05-22T23:00:00Z"/>
        </w:rPr>
        <w:t>к своим базам снабжения. для решения</w:t>
      </w:r>
      <w:r>
        <w:rPr>
          <w:rFonts w:cs="Times New Roman" w:ascii="Times New Roman" w:hAnsi="Times New Roman"/>
          <w:sz w:val="28"/>
          <w:szCs w:val="28"/>
        </w:rPr>
        <w:t xml:space="preserve"> этой задачи нам нужно вычислять пути от юнита до каждой из своих баз снабжения, притом не проходящие через точки, контролируемые юнитами противника.</w:t>
      </w:r>
      <w:del w:id="47" w:author="alex-mint " w:date="2015-05-22T23:01:00Z">
        <w:r>
          <w:rPr>
            <w:rFonts w:cs="Times New Roman" w:ascii="Times New Roman" w:hAnsi="Times New Roman"/>
            <w:sz w:val="28"/>
            <w:szCs w:val="28"/>
          </w:rPr>
          <w:delText xml:space="preserve"> Так как ни один из известных </w:delText>
        </w:r>
      </w:del>
      <w:del w:id="48" w:author="alex-mint " w:date="2015-05-22T23:00:00Z">
        <w:r>
          <w:rPr>
            <w:rFonts w:cs="Times New Roman" w:ascii="Times New Roman" w:hAnsi="Times New Roman"/>
            <w:sz w:val="28"/>
            <w:szCs w:val="28"/>
          </w:rPr>
          <w:delText>мне</w:delText>
        </w:r>
      </w:del>
      <w:del w:id="49" w:author="alex-mint " w:date="2015-05-22T23:01:00Z">
        <w:r>
          <w:rPr>
            <w:rFonts w:cs="Times New Roman" w:ascii="Times New Roman" w:hAnsi="Times New Roman"/>
            <w:sz w:val="28"/>
            <w:szCs w:val="28"/>
          </w:rPr>
          <w:delText xml:space="preserve">  сервисов маршрутов не предоставляет такой функционал, то пришлось разрабатывать собственный.</w:delText>
        </w:r>
      </w:del>
      <w:ins w:id="50" w:author="alex-mint " w:date="2015-05-22T23:01:00Z">
        <w:r>
          <w:rPr>
            <w:rFonts w:cs="Times New Roman" w:ascii="Times New Roman" w:hAnsi="Times New Roman"/>
            <w:sz w:val="28"/>
            <w:szCs w:val="28"/>
          </w:rPr>
          <w:t xml:space="preserve"> </w:t>
        </w:r>
      </w:ins>
      <w:ins w:id="51" w:author="alex-mint " w:date="2015-05-22T23:01:00Z">
        <w:r>
          <w:rPr>
            <w:rFonts w:cs="Times New Roman" w:ascii="Times New Roman" w:hAnsi="Times New Roman"/>
            <w:sz w:val="28"/>
            <w:szCs w:val="28"/>
          </w:rPr>
          <w:t>Не дисс-й стиль</w:t>
        </w:r>
      </w:ins>
      <w:r>
        <w:rPr>
          <w:rFonts w:cs="Times New Roman" w:ascii="Times New Roman" w:hAnsi="Times New Roman"/>
          <w:sz w:val="28"/>
          <w:szCs w:val="28"/>
        </w:rPr>
        <w:t xml:space="preserve">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зоне действия юнитов противника. Потом нужно с помощью одного из алгоритмом поиска путей на графе определить</w:t>
      </w:r>
      <w:ins w:id="52" w:author="alex-mint " w:date="2015-05-22T23:02:00Z">
        <w:r>
          <w:rPr>
            <w:rFonts w:cs="Times New Roman" w:ascii="Times New Roman" w:hAnsi="Times New Roman"/>
            <w:sz w:val="28"/>
            <w:szCs w:val="28"/>
          </w:rPr>
          <w:t>,</w:t>
        </w:r>
      </w:ins>
      <w:r>
        <w:rPr>
          <w:rFonts w:cs="Times New Roman" w:ascii="Times New Roman" w:hAnsi="Times New Roman"/>
          <w:sz w:val="28"/>
          <w:szCs w:val="28"/>
        </w:rPr>
        <w:t xml:space="preserve">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pPr>
        <w:pStyle w:val="Normal"/>
        <w:spacing w:lineRule="auto" w:line="360" w:before="0" w:after="0"/>
        <w:jc w:val="both"/>
        <w:rPr/>
      </w:pPr>
      <w:r>
        <w:rPr>
          <w:rFonts w:cs="Times New Roman" w:ascii="Times New Roman" w:hAnsi="Times New Roman"/>
          <w:sz w:val="28"/>
          <w:szCs w:val="28"/>
        </w:rPr>
        <w:t xml:space="preserve">Граф дорожной сети строится в виде базы </w:t>
      </w:r>
      <w:r>
        <w:rPr>
          <w:rFonts w:cs="Times New Roman" w:ascii="Times New Roman" w:hAnsi="Times New Roman"/>
          <w:sz w:val="28"/>
          <w:szCs w:val="28"/>
          <w:lang w:val="en-US"/>
        </w:rPr>
        <w:t>sqlite</w:t>
      </w:r>
      <w:r>
        <w:rPr>
          <w:rFonts w:cs="Times New Roman" w:ascii="Times New Roman" w:hAnsi="Times New Roman"/>
          <w:sz w:val="28"/>
          <w:szCs w:val="28"/>
        </w:rPr>
        <w:t xml:space="preserve"> с помощью расширения </w:t>
      </w:r>
      <w:r>
        <w:rPr>
          <w:rFonts w:cs="Times New Roman" w:ascii="Times New Roman" w:hAnsi="Times New Roman"/>
          <w:sz w:val="28"/>
          <w:szCs w:val="28"/>
          <w:lang w:val="en-US"/>
        </w:rPr>
        <w:t>Spatialite</w:t>
      </w:r>
      <w:r>
        <w:rPr>
          <w:rFonts w:cs="Times New Roman" w:ascii="Times New Roman" w:hAnsi="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cs="Times New Roman" w:ascii="Times New Roman" w:hAnsi="Times New Roman"/>
          <w:sz w:val="28"/>
          <w:szCs w:val="28"/>
          <w:lang w:val="en-US"/>
        </w:rPr>
        <w:t>Node</w:t>
      </w:r>
      <w:r>
        <w:rPr>
          <w:rFonts w:cs="Times New Roman" w:ascii="Times New Roman" w:hAnsi="Times New Roman"/>
          <w:sz w:val="28"/>
          <w:szCs w:val="28"/>
        </w:rPr>
        <w:t>.</w:t>
      </w:r>
      <w:r>
        <w:rPr>
          <w:rFonts w:cs="Times New Roman" w:ascii="Times New Roman" w:hAnsi="Times New Roman"/>
          <w:sz w:val="28"/>
          <w:szCs w:val="28"/>
          <w:lang w:val="en-US"/>
        </w:rPr>
        <w:t>js</w:t>
      </w:r>
      <w:r>
        <w:rPr>
          <w:rFonts w:cs="Times New Roman" w:ascii="Times New Roman" w:hAnsi="Times New Roman"/>
          <w:sz w:val="28"/>
          <w:szCs w:val="28"/>
        </w:rPr>
        <w:t xml:space="preserve">. Данные графа дорожной сети считываются из базы данных   посредством модуля </w:t>
      </w:r>
      <w:r>
        <w:rPr>
          <w:rFonts w:cs="Times New Roman" w:ascii="Times New Roman" w:hAnsi="Times New Roman"/>
          <w:sz w:val="28"/>
          <w:szCs w:val="28"/>
          <w:lang w:val="en-US"/>
        </w:rPr>
        <w:t>Spatialite</w:t>
      </w:r>
      <w:r>
        <w:rPr>
          <w:rFonts w:cs="Times New Roman" w:ascii="Times New Roman" w:hAnsi="Times New Roman"/>
          <w:sz w:val="28"/>
          <w:szCs w:val="28"/>
        </w:rPr>
        <w:t xml:space="preserve"> для </w:t>
      </w:r>
      <w:r>
        <w:rPr>
          <w:rFonts w:cs="Times New Roman" w:ascii="Times New Roman" w:hAnsi="Times New Roman"/>
          <w:sz w:val="28"/>
          <w:szCs w:val="28"/>
          <w:lang w:val="en-US"/>
        </w:rPr>
        <w:t>Node</w:t>
      </w:r>
      <w:r>
        <w:rPr>
          <w:rFonts w:cs="Times New Roman" w:ascii="Times New Roman" w:hAnsi="Times New Roman"/>
          <w:sz w:val="28"/>
          <w:szCs w:val="28"/>
        </w:rPr>
        <w:t>.</w:t>
      </w:r>
      <w:r>
        <w:rPr>
          <w:rFonts w:cs="Times New Roman" w:ascii="Times New Roman" w:hAnsi="Times New Roman"/>
          <w:sz w:val="28"/>
          <w:szCs w:val="28"/>
          <w:lang w:val="en-US"/>
        </w:rPr>
        <w:t>js</w:t>
      </w:r>
      <w:r>
        <w:rPr>
          <w:rFonts w:cs="Times New Roman" w:ascii="Times New Roman" w:hAnsi="Times New Roman"/>
          <w:sz w:val="28"/>
          <w:szCs w:val="28"/>
        </w:rPr>
        <w:t xml:space="preserve">. Модуль можно найти  по аресу: </w:t>
      </w:r>
      <w:hyperlink r:id="rId72">
        <w:r>
          <w:rPr>
            <w:rStyle w:val="InternetLink"/>
            <w:rFonts w:cs="Times New Roman" w:ascii="Times New Roman" w:hAnsi="Times New Roman"/>
            <w:color w:val="000000" w:themeColor="text1"/>
            <w:sz w:val="28"/>
            <w:szCs w:val="28"/>
          </w:rPr>
          <w:t>https://github.com/zhm/node-spatialite</w:t>
        </w:r>
      </w:hyperlink>
      <w:r>
        <w:rPr>
          <w:rFonts w:cs="Times New Roman" w:ascii="Times New Roman" w:hAnsi="Times New Roman"/>
          <w:sz w:val="28"/>
          <w:szCs w:val="28"/>
        </w:rPr>
        <w:t xml:space="preserve"> .</w:t>
      </w:r>
    </w:p>
    <w:p>
      <w:pPr>
        <w:pStyle w:val="Normal"/>
        <w:jc w:val="both"/>
        <w:rPr>
          <w:rStyle w:val="Emphasis"/>
          <w:rFonts w:ascii="Times New Roman" w:hAnsi="Times New Roman" w:cs="Times New Roman"/>
          <w:sz w:val="28"/>
          <w:szCs w:val="28"/>
        </w:rPr>
      </w:pPr>
      <w:r>
        <w:rPr>
          <w:rStyle w:val="Emphasis"/>
          <w:rFonts w:cs="Times New Roman" w:ascii="Times New Roman" w:hAnsi="Times New Roman"/>
          <w:i w:val="false"/>
          <w:sz w:val="28"/>
          <w:szCs w:val="28"/>
        </w:rPr>
        <w:t xml:space="preserve">Установка модуля в </w:t>
      </w:r>
      <w:r>
        <w:rPr>
          <w:rStyle w:val="Emphasis"/>
          <w:rFonts w:cs="Times New Roman" w:ascii="Times New Roman" w:hAnsi="Times New Roman"/>
          <w:i w:val="false"/>
          <w:sz w:val="28"/>
          <w:szCs w:val="28"/>
          <w:lang w:val="en-US"/>
        </w:rPr>
        <w:t>Ubuntu</w:t>
      </w:r>
      <w:r>
        <w:rPr>
          <w:rStyle w:val="Emphasis"/>
          <w:rFonts w:cs="Times New Roman" w:ascii="Times New Roman" w:hAnsi="Times New Roman"/>
          <w:i w:val="false"/>
          <w:sz w:val="28"/>
          <w:szCs w:val="28"/>
        </w:rPr>
        <w:t>:</w:t>
      </w:r>
    </w:p>
    <w:p>
      <w:pPr>
        <w:pStyle w:val="Normal"/>
        <w:jc w:val="both"/>
        <w:rPr>
          <w:rStyle w:val="Emphasis"/>
          <w:rFonts w:ascii="Times New Roman" w:hAnsi="Times New Roman" w:cs="Times New Roman"/>
          <w:sz w:val="28"/>
          <w:szCs w:val="28"/>
        </w:rPr>
      </w:pPr>
      <w:r>
        <w:rPr>
          <w:rStyle w:val="Emphasis"/>
          <w:rFonts w:cs="Times New Roman" w:ascii="Times New Roman" w:hAnsi="Times New Roman"/>
          <w:sz w:val="28"/>
          <w:szCs w:val="28"/>
          <w:lang w:val="en-US"/>
        </w:rPr>
        <w:t>curl</w:t>
      </w:r>
      <w:r>
        <w:rPr>
          <w:rStyle w:val="Emphasis"/>
          <w:rFonts w:cs="Times New Roman" w:ascii="Times New Roman" w:hAnsi="Times New Roman"/>
          <w:sz w:val="28"/>
          <w:szCs w:val="28"/>
        </w:rPr>
        <w:t xml:space="preserve"> –</w:t>
      </w:r>
      <w:r>
        <w:rPr>
          <w:rStyle w:val="Emphasis"/>
          <w:rFonts w:cs="Times New Roman" w:ascii="Times New Roman" w:hAnsi="Times New Roman"/>
          <w:sz w:val="28"/>
          <w:szCs w:val="28"/>
          <w:lang w:val="en-US"/>
        </w:rPr>
        <w:t>sL</w:t>
      </w:r>
      <w:r>
        <w:rPr>
          <w:rStyle w:val="Emphasis"/>
          <w:rFonts w:cs="Times New Roman" w:ascii="Times New Roman" w:hAnsi="Times New Roman"/>
          <w:sz w:val="28"/>
          <w:szCs w:val="28"/>
        </w:rPr>
        <w:t xml:space="preserve"> </w:t>
      </w:r>
      <w:r>
        <w:rPr>
          <w:rStyle w:val="Emphasis"/>
          <w:rFonts w:cs="Times New Roman" w:ascii="Times New Roman" w:hAnsi="Times New Roman"/>
          <w:iCs w:val="false"/>
          <w:sz w:val="28"/>
          <w:szCs w:val="28"/>
          <w:lang w:val="en-US"/>
        </w:rPr>
        <w:t>https</w:t>
      </w:r>
      <w:r>
        <w:rPr>
          <w:rStyle w:val="Emphasis"/>
          <w:rFonts w:cs="Times New Roman" w:ascii="Times New Roman" w:hAnsi="Times New Roman"/>
          <w:iCs w:val="false"/>
          <w:sz w:val="28"/>
          <w:szCs w:val="28"/>
        </w:rPr>
        <w:t>://</w:t>
      </w:r>
      <w:r>
        <w:rPr>
          <w:rStyle w:val="Emphasis"/>
          <w:rFonts w:cs="Times New Roman" w:ascii="Times New Roman" w:hAnsi="Times New Roman"/>
          <w:iCs w:val="false"/>
          <w:sz w:val="28"/>
          <w:szCs w:val="28"/>
          <w:lang w:val="en-US"/>
        </w:rPr>
        <w:t>deb</w:t>
      </w:r>
      <w:r>
        <w:rPr>
          <w:rStyle w:val="Emphasis"/>
          <w:rFonts w:cs="Times New Roman" w:ascii="Times New Roman" w:hAnsi="Times New Roman"/>
          <w:iCs w:val="false"/>
          <w:sz w:val="28"/>
          <w:szCs w:val="28"/>
        </w:rPr>
        <w:t>.</w:t>
      </w:r>
      <w:r>
        <w:rPr>
          <w:rStyle w:val="Emphasis"/>
          <w:rFonts w:cs="Times New Roman" w:ascii="Times New Roman" w:hAnsi="Times New Roman"/>
          <w:iCs w:val="false"/>
          <w:sz w:val="28"/>
          <w:szCs w:val="28"/>
          <w:lang w:val="en-US"/>
        </w:rPr>
        <w:t>nodesource</w:t>
      </w:r>
      <w:r>
        <w:rPr>
          <w:rStyle w:val="Emphasis"/>
          <w:rFonts w:cs="Times New Roman" w:ascii="Times New Roman" w:hAnsi="Times New Roman"/>
          <w:iCs w:val="false"/>
          <w:sz w:val="28"/>
          <w:szCs w:val="28"/>
        </w:rPr>
        <w:t>.</w:t>
      </w:r>
      <w:r>
        <w:rPr>
          <w:rStyle w:val="Emphasis"/>
          <w:rFonts w:cs="Times New Roman" w:ascii="Times New Roman" w:hAnsi="Times New Roman"/>
          <w:iCs w:val="false"/>
          <w:sz w:val="28"/>
          <w:szCs w:val="28"/>
          <w:lang w:val="en-US"/>
        </w:rPr>
        <w:t>com</w:t>
      </w:r>
      <w:r>
        <w:rPr>
          <w:rStyle w:val="Emphasis"/>
          <w:rFonts w:cs="Times New Roman" w:ascii="Times New Roman" w:hAnsi="Times New Roman"/>
          <w:iCs w:val="false"/>
          <w:sz w:val="28"/>
          <w:szCs w:val="28"/>
        </w:rPr>
        <w:t>/</w:t>
      </w:r>
      <w:r>
        <w:rPr>
          <w:rStyle w:val="Emphasis"/>
          <w:rFonts w:cs="Times New Roman" w:ascii="Times New Roman" w:hAnsi="Times New Roman"/>
          <w:iCs w:val="false"/>
          <w:sz w:val="28"/>
          <w:szCs w:val="28"/>
          <w:lang w:val="en-US"/>
        </w:rPr>
        <w:t>setup</w:t>
      </w:r>
      <w:r>
        <w:rPr>
          <w:rStyle w:val="Emphasis"/>
          <w:rFonts w:cs="Times New Roman" w:ascii="Times New Roman" w:hAnsi="Times New Roman"/>
          <w:sz w:val="28"/>
          <w:szCs w:val="28"/>
        </w:rPr>
        <w:t xml:space="preserve"> | </w:t>
      </w:r>
      <w:r>
        <w:rPr>
          <w:rStyle w:val="Emphasis"/>
          <w:rFonts w:cs="Times New Roman" w:ascii="Times New Roman" w:hAnsi="Times New Roman"/>
          <w:sz w:val="28"/>
          <w:szCs w:val="28"/>
          <w:lang w:val="en-US"/>
        </w:rPr>
        <w:t>sudo</w:t>
      </w:r>
      <w:r>
        <w:rPr>
          <w:rStyle w:val="Emphasis"/>
          <w:rFonts w:cs="Times New Roman" w:ascii="Times New Roman" w:hAnsi="Times New Roman"/>
          <w:sz w:val="28"/>
          <w:szCs w:val="28"/>
        </w:rPr>
        <w:t xml:space="preserve"> </w:t>
      </w:r>
      <w:r>
        <w:rPr>
          <w:rStyle w:val="Emphasis"/>
          <w:rFonts w:cs="Times New Roman" w:ascii="Times New Roman" w:hAnsi="Times New Roman"/>
          <w:sz w:val="28"/>
          <w:szCs w:val="28"/>
          <w:lang w:val="en-US"/>
        </w:rPr>
        <w:t>bash</w:t>
      </w:r>
      <w:r>
        <w:rPr>
          <w:rStyle w:val="Emphasis"/>
          <w:rFonts w:cs="Times New Roman" w:ascii="Times New Roman" w:hAnsi="Times New Roman"/>
          <w:sz w:val="28"/>
          <w:szCs w:val="28"/>
        </w:rPr>
        <w:t xml:space="preserve"> -</w:t>
      </w:r>
    </w:p>
    <w:p>
      <w:pPr>
        <w:pStyle w:val="Normal"/>
        <w:jc w:val="both"/>
        <w:rPr>
          <w:rStyle w:val="Emphasis"/>
          <w:rFonts w:ascii="Times New Roman" w:hAnsi="Times New Roman" w:cs="Times New Roman"/>
          <w:sz w:val="28"/>
          <w:szCs w:val="28"/>
          <w:lang w:val="en-US"/>
        </w:rPr>
      </w:pPr>
      <w:r>
        <w:rPr>
          <w:rStyle w:val="Emphasis"/>
          <w:rFonts w:cs="Times New Roman" w:ascii="Times New Roman" w:hAnsi="Times New Roman"/>
          <w:sz w:val="28"/>
          <w:szCs w:val="28"/>
          <w:lang w:val="en-US"/>
        </w:rPr>
        <w:t>apt-get install –y nodejs</w:t>
      </w:r>
    </w:p>
    <w:p>
      <w:pPr>
        <w:pStyle w:val="Normal"/>
        <w:jc w:val="both"/>
        <w:rPr>
          <w:rStyle w:val="Emphasis"/>
          <w:rFonts w:ascii="Times New Roman" w:hAnsi="Times New Roman" w:cs="Times New Roman"/>
          <w:sz w:val="28"/>
          <w:szCs w:val="28"/>
          <w:lang w:val="en-US"/>
        </w:rPr>
      </w:pPr>
      <w:r>
        <w:rPr>
          <w:rStyle w:val="Emphasis"/>
          <w:rFonts w:cs="Times New Roman" w:ascii="Times New Roman" w:hAnsi="Times New Roman"/>
          <w:sz w:val="28"/>
          <w:szCs w:val="28"/>
          <w:lang w:val="en-US"/>
        </w:rPr>
        <w:t>npm install sqlite3</w:t>
      </w:r>
    </w:p>
    <w:p>
      <w:pPr>
        <w:pStyle w:val="Normal"/>
        <w:jc w:val="both"/>
        <w:rPr>
          <w:rStyle w:val="Emphasis"/>
          <w:rFonts w:ascii="Times New Roman" w:hAnsi="Times New Roman" w:cs="Times New Roman"/>
          <w:sz w:val="28"/>
          <w:szCs w:val="28"/>
          <w:lang w:val="en-US"/>
        </w:rPr>
      </w:pPr>
      <w:r>
        <w:rPr>
          <w:rStyle w:val="Emphasis"/>
          <w:rFonts w:cs="Times New Roman" w:ascii="Times New Roman" w:hAnsi="Times New Roman"/>
          <w:sz w:val="28"/>
          <w:szCs w:val="28"/>
          <w:lang w:val="en-US"/>
        </w:rPr>
        <w:t>npm install –g node-gyp</w:t>
      </w:r>
    </w:p>
    <w:p>
      <w:pPr>
        <w:pStyle w:val="Normal"/>
        <w:jc w:val="both"/>
        <w:rPr>
          <w:rStyle w:val="Emphasis"/>
          <w:rFonts w:ascii="Times New Roman" w:hAnsi="Times New Roman" w:cs="Times New Roman"/>
          <w:sz w:val="28"/>
          <w:szCs w:val="28"/>
          <w:lang w:val="en-US"/>
        </w:rPr>
      </w:pPr>
      <w:r>
        <w:rPr>
          <w:rStyle w:val="Emphasis"/>
          <w:rFonts w:cs="Times New Roman" w:ascii="Times New Roman" w:hAnsi="Times New Roman"/>
          <w:sz w:val="28"/>
          <w:szCs w:val="28"/>
          <w:lang w:val="en-US"/>
        </w:rPr>
        <w:t>node-gyp configure build</w:t>
      </w:r>
    </w:p>
    <w:p>
      <w:pPr>
        <w:pStyle w:val="Normal"/>
        <w:jc w:val="both"/>
        <w:rPr>
          <w:rStyle w:val="Emphasis"/>
          <w:rFonts w:ascii="Times New Roman" w:hAnsi="Times New Roman" w:cs="Times New Roman"/>
          <w:i w:val="false"/>
          <w:i w:val="false"/>
          <w:sz w:val="28"/>
          <w:szCs w:val="28"/>
        </w:rPr>
      </w:pPr>
      <w:r>
        <w:rPr>
          <w:rStyle w:val="Emphasis"/>
          <w:rFonts w:cs="Times New Roman" w:ascii="Times New Roman" w:hAnsi="Times New Roman"/>
          <w:sz w:val="28"/>
          <w:szCs w:val="28"/>
          <w:lang w:val="en-US"/>
        </w:rPr>
        <w:t xml:space="preserve"> </w:t>
      </w:r>
      <w:r>
        <w:rPr>
          <w:rStyle w:val="Emphasis"/>
          <w:rFonts w:cs="Times New Roman" w:ascii="Times New Roman" w:hAnsi="Times New Roman"/>
          <w:sz w:val="28"/>
          <w:szCs w:val="28"/>
          <w:lang w:val="en-US"/>
        </w:rPr>
        <w:t>npm</w:t>
      </w:r>
      <w:r>
        <w:rPr>
          <w:rStyle w:val="Emphasis"/>
          <w:rFonts w:cs="Times New Roman" w:ascii="Times New Roman" w:hAnsi="Times New Roman"/>
          <w:sz w:val="28"/>
          <w:szCs w:val="28"/>
        </w:rPr>
        <w:t xml:space="preserve"> </w:t>
      </w:r>
      <w:r>
        <w:rPr>
          <w:rStyle w:val="Emphasis"/>
          <w:rFonts w:cs="Times New Roman" w:ascii="Times New Roman" w:hAnsi="Times New Roman"/>
          <w:sz w:val="28"/>
          <w:szCs w:val="28"/>
          <w:lang w:val="en-US"/>
        </w:rPr>
        <w:t>install</w:t>
      </w:r>
      <w:r>
        <w:rPr>
          <w:rStyle w:val="Emphasis"/>
          <w:rFonts w:cs="Times New Roman" w:ascii="Times New Roman" w:hAnsi="Times New Roman"/>
          <w:sz w:val="28"/>
          <w:szCs w:val="28"/>
        </w:rPr>
        <w:t xml:space="preserve"> </w:t>
      </w:r>
      <w:r>
        <w:rPr>
          <w:rStyle w:val="Emphasis"/>
          <w:rFonts w:cs="Times New Roman" w:ascii="Times New Roman" w:hAnsi="Times New Roman"/>
          <w:sz w:val="28"/>
          <w:szCs w:val="28"/>
          <w:lang w:val="en-US"/>
        </w:rPr>
        <w:t>spatialite</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Модуль для определения окружения юнитов реализован как отдельный </w:t>
      </w:r>
      <w:r>
        <w:rPr>
          <w:rFonts w:cs="Times New Roman" w:ascii="Times New Roman" w:hAnsi="Times New Roman"/>
          <w:sz w:val="28"/>
          <w:szCs w:val="28"/>
          <w:lang w:val="en-US"/>
        </w:rPr>
        <w:t>HTTP</w:t>
      </w:r>
      <w:r>
        <w:rPr>
          <w:rFonts w:cs="Times New Roman" w:ascii="Times New Roman" w:hAnsi="Times New Roman"/>
          <w:sz w:val="28"/>
          <w:szCs w:val="28"/>
        </w:rPr>
        <w:t xml:space="preserve"> 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cs="Times New Roman" w:ascii="Times New Roman" w:hAnsi="Times New Roman"/>
          <w:sz w:val="28"/>
          <w:szCs w:val="28"/>
          <w:lang w:val="en-US"/>
        </w:rPr>
        <w:t>sqlite</w:t>
      </w:r>
      <w:r>
        <w:rPr>
          <w:rFonts w:cs="Times New Roman" w:ascii="Times New Roman" w:hAnsi="Times New Roman"/>
          <w:sz w:val="28"/>
          <w:szCs w:val="28"/>
        </w:rPr>
        <w:t xml:space="preserve"> 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cs="Times New Roman" w:ascii="Times New Roman" w:hAnsi="Times New Roman"/>
          <w:sz w:val="28"/>
          <w:szCs w:val="28"/>
          <w:lang w:val="en-US"/>
        </w:rPr>
        <w:t>N</w:t>
      </w:r>
      <w:r>
        <w:rPr>
          <w:rFonts w:cs="Times New Roman" w:ascii="Times New Roman" w:hAnsi="Times New Roman"/>
          <w:sz w:val="28"/>
          <w:szCs w:val="28"/>
        </w:rPr>
        <w:t xml:space="preserve"> хранится индекс нужной дуги в массиве дуг. Во втором массиве количество дуг из узла </w:t>
      </w:r>
      <w:r>
        <w:rPr>
          <w:rFonts w:cs="Times New Roman" w:ascii="Times New Roman" w:hAnsi="Times New Roman"/>
          <w:sz w:val="28"/>
          <w:szCs w:val="28"/>
          <w:lang w:val="en-US"/>
        </w:rPr>
        <w:t>N</w:t>
      </w:r>
      <w:r>
        <w:rPr>
          <w:rFonts w:cs="Times New Roman" w:ascii="Times New Roman" w:hAnsi="Times New Roman"/>
          <w:sz w:val="28"/>
          <w:szCs w:val="28"/>
        </w:rPr>
        <w:t xml:space="preserve">. Таким образом для поиска дуги из </w:t>
      </w:r>
      <w:r>
        <w:rPr>
          <w:rFonts w:cs="Times New Roman" w:ascii="Times New Roman" w:hAnsi="Times New Roman"/>
          <w:sz w:val="28"/>
          <w:szCs w:val="28"/>
          <w:lang w:val="en-US"/>
        </w:rPr>
        <w:t>N</w:t>
      </w:r>
      <w:r>
        <w:rPr>
          <w:rFonts w:cs="Times New Roman" w:ascii="Times New Roman" w:hAnsi="Times New Roman"/>
          <w:sz w:val="28"/>
          <w:szCs w:val="28"/>
        </w:rPr>
        <w:t xml:space="preserve"> в </w:t>
      </w:r>
      <w:r>
        <w:rPr>
          <w:rFonts w:cs="Times New Roman" w:ascii="Times New Roman" w:hAnsi="Times New Roman"/>
          <w:sz w:val="28"/>
          <w:szCs w:val="28"/>
          <w:lang w:val="en-US"/>
        </w:rPr>
        <w:t>M</w:t>
      </w:r>
      <w:r>
        <w:rPr>
          <w:rFonts w:cs="Times New Roman" w:ascii="Times New Roman" w:hAnsi="Times New Roman"/>
          <w:sz w:val="28"/>
          <w:szCs w:val="28"/>
        </w:rPr>
        <w:t xml:space="preserve"> 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Алгоритм определения окружения выглядит следующим образом:</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помечаем все узлы графа как непосещенные;</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определяем узлы относящиеся к своим базам снабжения;</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определяем узлы(дуги), перекрытые вражескими юнитами;</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«запускаем волну» со всех узлов, принажлежащим к нашим базам, при этом узлы куда «пришла волна» помечаются как посещенные;</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 для каждого нашего юнита определяем узлы графа, которые он занимает, и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если среди них нет посещенных, то юнит считается окруженным.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cs="Times New Roman" w:ascii="Times New Roman" w:hAnsi="Times New Roman"/>
          <w:sz w:val="28"/>
          <w:szCs w:val="28"/>
          <w:lang w:val="en-US"/>
        </w:rPr>
        <w:t>id</w:t>
      </w:r>
      <w:r>
        <w:rPr>
          <w:rFonts w:cs="Times New Roman" w:ascii="Times New Roman" w:hAnsi="Times New Roman"/>
          <w:sz w:val="28"/>
          <w:szCs w:val="28"/>
        </w:rPr>
        <w:t xml:space="preserve"> окружены.  На основании этого ответа игровой сервер инициализирует соответствующие свойства в объектах юнитов.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изменяются.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деятельности приведена  на Рис. 5.5.1.</w:t>
      </w:r>
    </w:p>
    <w:p>
      <w:pPr>
        <w:pStyle w:val="Normal"/>
        <w:spacing w:lineRule="auto" w:line="360" w:before="0" w:after="0"/>
        <w:jc w:val="both"/>
        <w:rPr>
          <w:rFonts w:ascii="Times New Roman" w:hAnsi="Times New Roman" w:cs="Times New Roman"/>
          <w:sz w:val="28"/>
          <w:szCs w:val="28"/>
        </w:rPr>
      </w:pPr>
      <w:r>
        <w:rPr/>
        <w:drawing>
          <wp:inline distT="0" distB="0" distL="0" distR="0">
            <wp:extent cx="5640070" cy="6417945"/>
            <wp:effectExtent l="0" t="0" r="0" b="0"/>
            <wp:docPr id="55"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40" descr="J:\C\Учеба\Thesis_materials(отчет по практике)\thesis\diagram\activity_diagram_around.png"/>
                    <pic:cNvPicPr>
                      <a:picLocks noChangeAspect="1" noChangeArrowheads="1"/>
                    </pic:cNvPicPr>
                  </pic:nvPicPr>
                  <pic:blipFill>
                    <a:blip r:embed="rId73"/>
                    <a:srcRect l="1228" t="3616" r="21277" b="4810"/>
                    <a:stretch>
                      <a:fillRect/>
                    </a:stretch>
                  </pic:blipFill>
                  <pic:spPr bwMode="auto">
                    <a:xfrm>
                      <a:off x="0" y="0"/>
                      <a:ext cx="5640070" cy="6417945"/>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 xml:space="preserve">Рис. 5.5.1.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деятельности, поясняющая решение задачи определения окружения юнитов </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5.6.  Использование данных рельефа  местности</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cs="Times New Roman" w:ascii="Times New Roman" w:hAnsi="Times New Roman"/>
          <w:sz w:val="28"/>
          <w:szCs w:val="28"/>
          <w:lang w:val="en-US"/>
        </w:rPr>
        <w:t>Node</w:t>
      </w:r>
      <w:r>
        <w:rPr>
          <w:rFonts w:cs="Times New Roman" w:ascii="Times New Roman" w:hAnsi="Times New Roman"/>
          <w:sz w:val="28"/>
          <w:szCs w:val="28"/>
        </w:rPr>
        <w:t>.</w:t>
      </w:r>
      <w:r>
        <w:rPr>
          <w:rFonts w:cs="Times New Roman" w:ascii="Times New Roman" w:hAnsi="Times New Roman"/>
          <w:sz w:val="28"/>
          <w:szCs w:val="28"/>
          <w:lang w:val="en-US"/>
        </w:rPr>
        <w:t>js</w:t>
      </w:r>
      <w:r>
        <w:rPr>
          <w:rFonts w:cs="Times New Roman" w:ascii="Times New Roman" w:hAnsi="Times New Roman"/>
          <w:sz w:val="28"/>
          <w:szCs w:val="28"/>
        </w:rPr>
        <w:t>.</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Сервис принимает </w:t>
      </w:r>
      <w:r>
        <w:rPr>
          <w:rFonts w:cs="Times New Roman" w:ascii="Times New Roman" w:hAnsi="Times New Roman"/>
          <w:sz w:val="28"/>
          <w:szCs w:val="28"/>
          <w:lang w:val="en-US"/>
        </w:rPr>
        <w:t>POST</w:t>
      </w:r>
      <w:r>
        <w:rPr>
          <w:rFonts w:cs="Times New Roman" w:ascii="Times New Roman" w:hAnsi="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[[lat1,lng1], [lat2,lng2],...] , формирует </w:t>
      </w:r>
      <w:r>
        <w:rPr>
          <w:rFonts w:cs="Times New Roman" w:ascii="Times New Roman" w:hAnsi="Times New Roman"/>
          <w:sz w:val="28"/>
          <w:szCs w:val="28"/>
          <w:lang w:val="en-US"/>
        </w:rPr>
        <w:t>SQL</w:t>
      </w:r>
      <w:r>
        <w:rPr>
          <w:rFonts w:cs="Times New Roman" w:ascii="Times New Roman" w:hAnsi="Times New Roman"/>
          <w:sz w:val="28"/>
          <w:szCs w:val="28"/>
        </w:rPr>
        <w:t xml:space="preserve"> запрос к базе </w:t>
      </w:r>
      <w:r>
        <w:rPr>
          <w:rFonts w:cs="Times New Roman" w:ascii="Times New Roman" w:hAnsi="Times New Roman"/>
          <w:i/>
          <w:sz w:val="28"/>
          <w:szCs w:val="28"/>
          <w:lang w:val="en-US"/>
        </w:rPr>
        <w:t>sqlite</w:t>
      </w:r>
      <w:r>
        <w:rPr>
          <w:rFonts w:cs="Times New Roman" w:ascii="Times New Roman" w:hAnsi="Times New Roman"/>
          <w:i/>
          <w:sz w:val="28"/>
          <w:szCs w:val="28"/>
        </w:rPr>
        <w:t xml:space="preserve">, </w:t>
      </w:r>
      <w:r>
        <w:rPr>
          <w:rFonts w:cs="Times New Roman" w:ascii="Times New Roman" w:hAnsi="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cs="Times New Roman" w:ascii="Times New Roman" w:hAnsi="Times New Roman"/>
          <w:sz w:val="28"/>
          <w:szCs w:val="28"/>
          <w:lang w:val="en-US"/>
        </w:rPr>
        <w:t>XYZ</w:t>
      </w:r>
      <w:r>
        <w:rPr>
          <w:rFonts w:cs="Times New Roman" w:ascii="Times New Roman" w:hAnsi="Times New Roman"/>
          <w:sz w:val="28"/>
          <w:szCs w:val="28"/>
        </w:rPr>
        <w:t xml:space="preserve">, о котором было написано в главе  4.4. и записывает их в базу данных формата </w:t>
      </w:r>
      <w:r>
        <w:rPr>
          <w:rFonts w:cs="Times New Roman" w:ascii="Times New Roman" w:hAnsi="Times New Roman"/>
          <w:sz w:val="28"/>
          <w:szCs w:val="28"/>
          <w:lang w:val="en-US"/>
        </w:rPr>
        <w:t>sqlite</w:t>
      </w:r>
      <w:r>
        <w:rPr>
          <w:rFonts w:cs="Times New Roman" w:ascii="Times New Roman" w:hAnsi="Times New Roman"/>
          <w:sz w:val="28"/>
          <w:szCs w:val="28"/>
        </w:rPr>
        <w:t>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Pr>
          <w:rFonts w:cs="Times New Roman" w:ascii="Times New Roman" w:hAnsi="Times New Roman"/>
          <w:sz w:val="28"/>
          <w:szCs w:val="28"/>
          <w:lang w:val="en-US"/>
        </w:rPr>
        <w:t>lat</w:t>
      </w:r>
      <w:r>
        <w:rPr>
          <w:rFonts w:cs="Times New Roman" w:ascii="Times New Roman" w:hAnsi="Times New Roman"/>
          <w:sz w:val="28"/>
          <w:szCs w:val="28"/>
        </w:rPr>
        <w:t>:</w:t>
      </w:r>
      <w:r>
        <w:rPr>
          <w:rFonts w:cs="Times New Roman" w:ascii="Times New Roman" w:hAnsi="Times New Roman"/>
          <w:sz w:val="28"/>
          <w:szCs w:val="28"/>
          <w:lang w:val="en-US"/>
        </w:rPr>
        <w:t>lat</w:t>
      </w:r>
      <w:r>
        <w:rPr>
          <w:rFonts w:cs="Times New Roman" w:ascii="Times New Roman" w:hAnsi="Times New Roman"/>
          <w:sz w:val="28"/>
          <w:szCs w:val="28"/>
        </w:rPr>
        <w:t xml:space="preserve">, </w:t>
      </w:r>
      <w:r>
        <w:rPr>
          <w:rFonts w:cs="Times New Roman" w:ascii="Times New Roman" w:hAnsi="Times New Roman"/>
          <w:sz w:val="28"/>
          <w:szCs w:val="28"/>
          <w:lang w:val="en-US"/>
        </w:rPr>
        <w:t>lng</w:t>
      </w:r>
      <w:r>
        <w:rPr>
          <w:rFonts w:cs="Times New Roman" w:ascii="Times New Roman" w:hAnsi="Times New Roman"/>
          <w:sz w:val="28"/>
          <w:szCs w:val="28"/>
        </w:rPr>
        <w:t>:</w:t>
      </w:r>
      <w:r>
        <w:rPr>
          <w:rFonts w:cs="Times New Roman" w:ascii="Times New Roman" w:hAnsi="Times New Roman"/>
          <w:sz w:val="28"/>
          <w:szCs w:val="28"/>
          <w:lang w:val="en-US"/>
        </w:rPr>
        <w:t>lng</w:t>
      </w:r>
      <w:r>
        <w:rPr>
          <w:rFonts w:cs="Times New Roman" w:ascii="Times New Roman" w:hAnsi="Times New Roman"/>
          <w:sz w:val="28"/>
          <w:szCs w:val="28"/>
        </w:rPr>
        <w:t xml:space="preserve">, </w:t>
      </w:r>
      <w:r>
        <w:rPr>
          <w:rFonts w:cs="Times New Roman" w:ascii="Times New Roman" w:hAnsi="Times New Roman"/>
          <w:sz w:val="28"/>
          <w:szCs w:val="28"/>
          <w:lang w:val="en-US"/>
        </w:rPr>
        <w:t>elevation</w:t>
      </w:r>
      <w:r>
        <w:rPr>
          <w:rFonts w:cs="Times New Roman" w:ascii="Times New Roman" w:hAnsi="Times New Roman"/>
          <w:sz w:val="28"/>
          <w:szCs w:val="28"/>
        </w:rPr>
        <w:t xml:space="preserve">: </w:t>
      </w:r>
      <w:r>
        <w:rPr>
          <w:rFonts w:cs="Times New Roman" w:ascii="Times New Roman" w:hAnsi="Times New Roman"/>
          <w:sz w:val="28"/>
          <w:szCs w:val="28"/>
          <w:lang w:val="en-US"/>
        </w:rPr>
        <w:t>elevation</w:t>
      </w:r>
      <w:r>
        <w:rPr>
          <w:rFonts w:cs="Times New Roman" w:ascii="Times New Roman" w:hAnsi="Times New Roman"/>
          <w:sz w:val="28"/>
          <w:szCs w:val="28"/>
        </w:rPr>
        <w:t>}.</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высотные данные юнитов не модифицируются.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деятельности приведена на Рис. 5.6.1.</w:t>
      </w:r>
    </w:p>
    <w:p>
      <w:pPr>
        <w:pStyle w:val="Normal"/>
        <w:spacing w:lineRule="auto" w:line="360" w:before="0" w:after="0"/>
        <w:jc w:val="both"/>
        <w:rPr>
          <w:rFonts w:ascii="Times New Roman" w:hAnsi="Times New Roman" w:cs="Times New Roman"/>
          <w:sz w:val="28"/>
          <w:szCs w:val="28"/>
        </w:rPr>
      </w:pPr>
      <w:r>
        <w:rPr/>
        <w:drawing>
          <wp:inline distT="0" distB="0" distL="0" distR="0">
            <wp:extent cx="5122545" cy="6396990"/>
            <wp:effectExtent l="0" t="0" r="0" b="0"/>
            <wp:docPr id="56"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41" descr="J:\C\Учеба\Thesis_materials(отчет по практике)\thesis\diagram\activity_diagram_elevation.png"/>
                    <pic:cNvPicPr>
                      <a:picLocks noChangeAspect="1" noChangeArrowheads="1"/>
                    </pic:cNvPicPr>
                  </pic:nvPicPr>
                  <pic:blipFill>
                    <a:blip r:embed="rId74"/>
                    <a:srcRect l="1655" t="3505" r="21867" b="5051"/>
                    <a:stretch>
                      <a:fillRect/>
                    </a:stretch>
                  </pic:blipFill>
                  <pic:spPr bwMode="auto">
                    <a:xfrm>
                      <a:off x="0" y="0"/>
                      <a:ext cx="5122545" cy="6396990"/>
                    </a:xfrm>
                    <a:prstGeom prst="rect">
                      <a:avLst/>
                    </a:prstGeom>
                    <a:noFill/>
                    <a:ln w="9525">
                      <a:noFill/>
                      <a:miter lim="800000"/>
                      <a:headEnd/>
                      <a:tailEnd/>
                    </a:ln>
                  </pic:spPr>
                </pic:pic>
              </a:graphicData>
            </a:graphic>
          </wp:inline>
        </w:drawing>
      </w:r>
    </w:p>
    <w:p>
      <w:pPr>
        <w:pStyle w:val="Normal"/>
        <w:spacing w:lineRule="auto" w:line="360" w:before="0" w:after="0"/>
        <w:ind w:firstLine="708"/>
        <w:jc w:val="center"/>
        <w:rPr>
          <w:rFonts w:ascii="Times New Roman" w:hAnsi="Times New Roman" w:cs="Times New Roman"/>
          <w:sz w:val="28"/>
          <w:szCs w:val="28"/>
        </w:rPr>
      </w:pPr>
      <w:r>
        <w:rPr>
          <w:rFonts w:cs="Times New Roman" w:ascii="Times New Roman" w:hAnsi="Times New Roman"/>
          <w:sz w:val="28"/>
          <w:szCs w:val="28"/>
        </w:rPr>
        <w:t xml:space="preserve">Рис. 5.6.1.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деятельности, поясняющая использование высотных данных</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5.7. Использование погодных данных</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 xml:space="preserve">Аналогично сервису высотных данных сервис погодных данных реализован как </w:t>
      </w:r>
      <w:r>
        <w:rPr>
          <w:rFonts w:cs="Times New Roman" w:ascii="Times New Roman" w:hAnsi="Times New Roman"/>
          <w:sz w:val="28"/>
          <w:szCs w:val="28"/>
          <w:lang w:val="en-US"/>
        </w:rPr>
        <w:t>HTTP</w:t>
      </w:r>
      <w:r>
        <w:rPr>
          <w:rFonts w:cs="Times New Roman" w:ascii="Times New Roman" w:hAnsi="Times New Roman"/>
          <w:sz w:val="28"/>
          <w:szCs w:val="28"/>
        </w:rPr>
        <w:t xml:space="preserve">-сервер, принимающий </w:t>
      </w:r>
      <w:r>
        <w:rPr>
          <w:rFonts w:cs="Times New Roman" w:ascii="Times New Roman" w:hAnsi="Times New Roman"/>
          <w:sz w:val="28"/>
          <w:szCs w:val="28"/>
          <w:lang w:val="en-US"/>
        </w:rPr>
        <w:t>POST</w:t>
      </w:r>
      <w:r>
        <w:rPr>
          <w:rFonts w:cs="Times New Roman" w:ascii="Times New Roman" w:hAnsi="Times New Roman"/>
          <w:sz w:val="28"/>
          <w:szCs w:val="28"/>
        </w:rPr>
        <w:t xml:space="preserve">-запросы от игрового сервера 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Pr>
          <w:rFonts w:cs="Times New Roman" w:ascii="Times New Roman" w:hAnsi="Times New Roman"/>
          <w:sz w:val="28"/>
          <w:szCs w:val="28"/>
          <w:lang w:val="en-US"/>
        </w:rPr>
        <w:t>sqlite</w:t>
      </w:r>
      <w:r>
        <w:rPr>
          <w:rFonts w:cs="Times New Roman" w:ascii="Times New Roman" w:hAnsi="Times New Roman"/>
          <w:sz w:val="28"/>
          <w:szCs w:val="28"/>
        </w:rPr>
        <w:t xml:space="preserve">3 (данные за каждый год -  в отдельной базе).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cs="Times New Roman" w:ascii="Times New Roman" w:hAnsi="Times New Roman"/>
          <w:sz w:val="28"/>
          <w:szCs w:val="28"/>
          <w:lang w:val="en-US"/>
        </w:rPr>
        <w:t>sqlite</w:t>
      </w:r>
      <w:r>
        <w:rPr>
          <w:rFonts w:cs="Times New Roman" w:ascii="Times New Roman" w:hAnsi="Times New Roman"/>
          <w:sz w:val="28"/>
          <w:szCs w:val="28"/>
        </w:rPr>
        <w:t xml:space="preserve">3. Разбор производился скриптом, написанным на языке </w:t>
      </w:r>
      <w:r>
        <w:rPr>
          <w:rFonts w:cs="Times New Roman" w:ascii="Times New Roman" w:hAnsi="Times New Roman"/>
          <w:sz w:val="28"/>
          <w:szCs w:val="28"/>
          <w:lang w:val="en-US"/>
        </w:rPr>
        <w:t>PHP</w:t>
      </w:r>
      <w:r>
        <w:rPr>
          <w:rFonts w:cs="Times New Roman" w:ascii="Times New Roman" w:hAnsi="Times New Roman"/>
          <w:sz w:val="28"/>
          <w:szCs w:val="28"/>
        </w:rPr>
        <w:t xml:space="preserve">.  </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cs="Times New Roman" w:ascii="Times New Roman" w:hAnsi="Times New Roman"/>
          <w:sz w:val="28"/>
          <w:szCs w:val="28"/>
          <w:lang w:val="en-US"/>
        </w:rPr>
        <w:t>SQL</w:t>
      </w:r>
      <w:r>
        <w:rPr>
          <w:rFonts w:cs="Times New Roman" w:ascii="Times New Roman" w:hAnsi="Times New Roman"/>
          <w:sz w:val="28"/>
          <w:szCs w:val="28"/>
        </w:rPr>
        <w:t xml:space="preserve"> 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pPr>
        <w:pStyle w:val="Normal"/>
        <w:spacing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{"result":true,"data":</w:t>
      </w:r>
    </w:p>
    <w:p>
      <w:pPr>
        <w:pStyle w:val="Normal"/>
        <w:spacing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[{"temperature":-9,"pressure":0.986923,"wind":2.7242,</w:t>
      </w:r>
    </w:p>
    <w:p>
      <w:pPr>
        <w:pStyle w:val="Normal"/>
        <w:spacing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"visib":2.9,"prcp":"0.20E","frshht":"001000\n","stn":"277850",</w:t>
      </w:r>
    </w:p>
    <w:p>
      <w:pPr>
        <w:pStyle w:val="Normal"/>
        <w:spacing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 xml:space="preserve"> </w:t>
      </w:r>
      <w:r>
        <w:rPr>
          <w:rFonts w:cs="Times New Roman" w:ascii="Times New Roman" w:hAnsi="Times New Roman"/>
          <w:i/>
          <w:sz w:val="28"/>
          <w:szCs w:val="28"/>
          <w:lang w:val="en-US"/>
        </w:rPr>
        <w:t>"wban":"99999","found_lat":54.32,"found_lng":48.33},</w:t>
      </w:r>
    </w:p>
    <w:p>
      <w:pPr>
        <w:pStyle w:val="Normal"/>
        <w:spacing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{"temperature":-11,"pressure":null,"wind":5.0886000000000005,</w:t>
      </w:r>
    </w:p>
    <w:p>
      <w:pPr>
        <w:pStyle w:val="Normal"/>
        <w:spacing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"visib":3,"prcp":"99.99","frshht":"001000\n","stn":"279622",</w:t>
      </w:r>
    </w:p>
    <w:p>
      <w:pPr>
        <w:pStyle w:val="Normal"/>
        <w:spacing w:before="0" w:after="0"/>
        <w:ind w:firstLine="708"/>
        <w:jc w:val="both"/>
        <w:rPr>
          <w:rFonts w:ascii="Times New Roman" w:hAnsi="Times New Roman" w:cs="Times New Roman"/>
          <w:i/>
          <w:i/>
          <w:sz w:val="28"/>
          <w:szCs w:val="28"/>
          <w:lang w:val="en-US"/>
        </w:rPr>
      </w:pPr>
      <w:r>
        <w:rPr>
          <w:rFonts w:cs="Times New Roman" w:ascii="Times New Roman" w:hAnsi="Times New Roman"/>
          <w:i/>
          <w:sz w:val="28"/>
          <w:szCs w:val="28"/>
          <w:lang w:val="en-US"/>
        </w:rPr>
        <w:t>"wban":"99999","found_lat":56.09,"found_lng":47.347}]}</w:t>
      </w:r>
    </w:p>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US"/>
        </w:rPr>
        <w:tab/>
        <w:t xml:space="preserve"> </w:t>
      </w:r>
      <w:r>
        <w:rPr>
          <w:rFonts w:cs="Times New Roman" w:ascii="Times New Roman" w:hAnsi="Times New Roman"/>
          <w:sz w:val="28"/>
          <w:szCs w:val="28"/>
        </w:rPr>
        <w:t xml:space="preserve">Поля </w:t>
      </w:r>
      <w:r>
        <w:rPr>
          <w:rFonts w:cs="Times New Roman" w:ascii="Times New Roman" w:hAnsi="Times New Roman"/>
          <w:i/>
          <w:sz w:val="28"/>
          <w:szCs w:val="28"/>
          <w:lang w:val="en-US"/>
        </w:rPr>
        <w:t>found</w:t>
      </w:r>
      <w:r>
        <w:rPr>
          <w:rFonts w:cs="Times New Roman" w:ascii="Times New Roman" w:hAnsi="Times New Roman"/>
          <w:i/>
          <w:sz w:val="28"/>
          <w:szCs w:val="28"/>
        </w:rPr>
        <w:t>_</w:t>
      </w:r>
      <w:r>
        <w:rPr>
          <w:rFonts w:cs="Times New Roman" w:ascii="Times New Roman" w:hAnsi="Times New Roman"/>
          <w:i/>
          <w:sz w:val="28"/>
          <w:szCs w:val="28"/>
          <w:lang w:val="en-US"/>
        </w:rPr>
        <w:t>lat</w:t>
      </w:r>
      <w:r>
        <w:rPr>
          <w:rFonts w:cs="Times New Roman" w:ascii="Times New Roman" w:hAnsi="Times New Roman"/>
          <w:sz w:val="28"/>
          <w:szCs w:val="28"/>
        </w:rPr>
        <w:t xml:space="preserve"> и </w:t>
      </w:r>
      <w:r>
        <w:rPr>
          <w:rFonts w:cs="Times New Roman" w:ascii="Times New Roman" w:hAnsi="Times New Roman"/>
          <w:i/>
          <w:sz w:val="28"/>
          <w:szCs w:val="28"/>
          <w:lang w:val="en-US"/>
        </w:rPr>
        <w:t>found</w:t>
      </w:r>
      <w:r>
        <w:rPr>
          <w:rFonts w:cs="Times New Roman" w:ascii="Times New Roman" w:hAnsi="Times New Roman"/>
          <w:i/>
          <w:sz w:val="28"/>
          <w:szCs w:val="28"/>
        </w:rPr>
        <w:t>_</w:t>
      </w:r>
      <w:r>
        <w:rPr>
          <w:rFonts w:cs="Times New Roman" w:ascii="Times New Roman" w:hAnsi="Times New Roman"/>
          <w:i/>
          <w:sz w:val="28"/>
          <w:szCs w:val="28"/>
          <w:lang w:val="en-US"/>
        </w:rPr>
        <w:t>lng</w:t>
      </w:r>
      <w:r>
        <w:rPr>
          <w:rFonts w:cs="Times New Roman" w:ascii="Times New Roman" w:hAnsi="Times New Roman"/>
          <w:sz w:val="28"/>
          <w:szCs w:val="28"/>
        </w:rPr>
        <w:t xml:space="preserve"> 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cs="Times New Roman" w:ascii="Times New Roman" w:hAnsi="Times New Roman"/>
          <w:sz w:val="28"/>
          <w:szCs w:val="28"/>
          <w:lang w:val="en-US"/>
        </w:rPr>
        <w:t xml:space="preserve">UML </w:t>
      </w:r>
      <w:r>
        <w:rPr>
          <w:rFonts w:cs="Times New Roman" w:ascii="Times New Roman" w:hAnsi="Times New Roman"/>
          <w:sz w:val="28"/>
          <w:szCs w:val="28"/>
        </w:rPr>
        <w:t>диаграмма приведена на Рис. 5.7.1.</w:t>
      </w:r>
    </w:p>
    <w:p>
      <w:pPr>
        <w:pStyle w:val="Normal"/>
        <w:spacing w:lineRule="auto" w:line="360" w:before="0" w:after="0"/>
        <w:jc w:val="both"/>
        <w:rPr>
          <w:rFonts w:ascii="Times New Roman" w:hAnsi="Times New Roman" w:cs="Times New Roman"/>
          <w:sz w:val="28"/>
          <w:szCs w:val="28"/>
        </w:rPr>
      </w:pPr>
      <w:r>
        <w:rPr/>
        <w:drawing>
          <wp:inline distT="0" distB="0" distL="0" distR="0">
            <wp:extent cx="5648325" cy="7029450"/>
            <wp:effectExtent l="0" t="0" r="0" b="0"/>
            <wp:docPr id="57" name="Image18"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8" descr="J:\C\Учеба\Thesis_materials(отчет по практике)\thesis\diagram\activity_diagram_weather.png"/>
                    <pic:cNvPicPr>
                      <a:picLocks noChangeAspect="1" noChangeArrowheads="1"/>
                    </pic:cNvPicPr>
                  </pic:nvPicPr>
                  <pic:blipFill>
                    <a:blip r:embed="rId75"/>
                    <a:srcRect l="1655" t="3505" r="21300" b="4586"/>
                    <a:stretch>
                      <a:fillRect/>
                    </a:stretch>
                  </pic:blipFill>
                  <pic:spPr bwMode="auto">
                    <a:xfrm>
                      <a:off x="0" y="0"/>
                      <a:ext cx="5648325" cy="7029450"/>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 xml:space="preserve">Рис. 5.7.1.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деятельности, поясняющая получение климатических данных</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5.8. Получение маршрутов для движения юнитов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cs="Times New Roman" w:ascii="Times New Roman" w:hAnsi="Times New Roman"/>
          <w:sz w:val="28"/>
          <w:szCs w:val="28"/>
          <w:lang w:val="en-US"/>
        </w:rPr>
        <w:t>Google</w:t>
      </w:r>
      <w:r>
        <w:rPr>
          <w:rFonts w:cs="Times New Roman" w:ascii="Times New Roman" w:hAnsi="Times New Roman"/>
          <w:sz w:val="28"/>
          <w:szCs w:val="28"/>
        </w:rPr>
        <w:t xml:space="preserve">,  от сервиса </w:t>
      </w:r>
      <w:r>
        <w:rPr>
          <w:rFonts w:cs="Times New Roman" w:ascii="Times New Roman" w:hAnsi="Times New Roman"/>
          <w:sz w:val="28"/>
          <w:szCs w:val="28"/>
          <w:lang w:val="en-US"/>
        </w:rPr>
        <w:t>OSRM</w:t>
      </w:r>
      <w:r>
        <w:rPr>
          <w:rFonts w:cs="Times New Roman" w:ascii="Times New Roman" w:hAnsi="Times New Roman"/>
          <w:sz w:val="28"/>
          <w:szCs w:val="28"/>
        </w:rPr>
        <w:t xml:space="preserve">, описанного в разделе 4.2. и через запрос к базе </w:t>
      </w:r>
      <w:r>
        <w:rPr>
          <w:rFonts w:cs="Times New Roman" w:ascii="Times New Roman" w:hAnsi="Times New Roman"/>
          <w:sz w:val="28"/>
          <w:szCs w:val="28"/>
          <w:lang w:val="en-US"/>
        </w:rPr>
        <w:t>SpatiaLite</w:t>
      </w:r>
      <w:r>
        <w:rPr>
          <w:rFonts w:cs="Times New Roman" w:ascii="Times New Roman" w:hAnsi="Times New Roman"/>
          <w:sz w:val="28"/>
          <w:szCs w:val="28"/>
        </w:rPr>
        <w:t xml:space="preserve">, описанной в разделе 4.3.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cs="Times New Roman" w:ascii="Times New Roman" w:hAnsi="Times New Roman"/>
          <w:i/>
          <w:sz w:val="28"/>
          <w:szCs w:val="28"/>
          <w:lang w:val="en-US"/>
        </w:rPr>
        <w:t>Route</w:t>
      </w:r>
      <w:r>
        <w:rPr>
          <w:rFonts w:cs="Times New Roman" w:ascii="Times New Roman" w:hAnsi="Times New Roman"/>
          <w:sz w:val="28"/>
          <w:szCs w:val="28"/>
        </w:rPr>
        <w:t>.</w:t>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 xml:space="preserve">Сервис маршрутов  </w:t>
      </w:r>
      <w:r>
        <w:rPr>
          <w:rFonts w:cs="Times New Roman" w:ascii="Times New Roman" w:hAnsi="Times New Roman"/>
          <w:b/>
          <w:sz w:val="28"/>
          <w:szCs w:val="28"/>
          <w:lang w:val="en-US"/>
        </w:rPr>
        <w:t>Google</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 xml:space="preserve">Использовании сервиса маршрутов от </w:t>
      </w:r>
      <w:r>
        <w:rPr>
          <w:rFonts w:cs="Times New Roman" w:ascii="Times New Roman" w:hAnsi="Times New Roman"/>
          <w:sz w:val="28"/>
          <w:szCs w:val="28"/>
          <w:lang w:val="en-US"/>
        </w:rPr>
        <w:t>Google</w:t>
      </w:r>
      <w:r>
        <w:rPr>
          <w:rFonts w:cs="Times New Roman" w:ascii="Times New Roman" w:hAnsi="Times New Roman"/>
          <w:sz w:val="28"/>
          <w:szCs w:val="28"/>
        </w:rPr>
        <w:t xml:space="preserve"> происходит в соответствии с их документацией. Создается объект </w:t>
      </w:r>
      <w:r>
        <w:rPr>
          <w:rFonts w:cs="Times New Roman" w:ascii="Times New Roman" w:hAnsi="Times New Roman"/>
          <w:i/>
          <w:sz w:val="28"/>
          <w:szCs w:val="28"/>
        </w:rPr>
        <w:t>DirectionsService</w:t>
      </w:r>
      <w:r>
        <w:rPr>
          <w:rFonts w:cs="Times New Roman" w:ascii="Times New Roman" w:hAnsi="Times New Roman"/>
          <w:sz w:val="28"/>
          <w:szCs w:val="28"/>
        </w:rPr>
        <w:t xml:space="preserve">, у которого вызывается метод </w:t>
      </w:r>
      <w:r>
        <w:rPr>
          <w:rFonts w:cs="Times New Roman" w:ascii="Times New Roman" w:hAnsi="Times New Roman"/>
          <w:i/>
          <w:sz w:val="28"/>
          <w:szCs w:val="28"/>
          <w:lang w:val="en-US"/>
        </w:rPr>
        <w:t>route</w:t>
      </w:r>
      <w:r>
        <w:rPr>
          <w:rFonts w:cs="Times New Roman" w:ascii="Times New Roman" w:hAnsi="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 xml:space="preserve">Сервис маршрутов </w:t>
      </w:r>
      <w:r>
        <w:rPr>
          <w:rFonts w:cs="Times New Roman" w:ascii="Times New Roman" w:hAnsi="Times New Roman"/>
          <w:b/>
          <w:sz w:val="28"/>
          <w:szCs w:val="28"/>
          <w:lang w:val="en-US"/>
        </w:rPr>
        <w:t>OSRM</w:t>
      </w:r>
      <w:r>
        <w:rPr>
          <w:rFonts w:cs="Times New Roman" w:ascii="Times New Roman" w:hAnsi="Times New Roman"/>
          <w:b/>
          <w:sz w:val="28"/>
          <w:szCs w:val="28"/>
        </w:rPr>
        <w:t xml:space="preserve">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 xml:space="preserve">Сборка и запуск сервиса маршрутов   </w:t>
      </w:r>
      <w:r>
        <w:rPr>
          <w:rFonts w:cs="Times New Roman" w:ascii="Times New Roman" w:hAnsi="Times New Roman"/>
          <w:sz w:val="28"/>
          <w:szCs w:val="28"/>
          <w:lang w:val="en-US"/>
        </w:rPr>
        <w:t>OSRM</w:t>
      </w:r>
      <w:r>
        <w:rPr>
          <w:rFonts w:cs="Times New Roman" w:ascii="Times New Roman" w:hAnsi="Times New Roman"/>
          <w:sz w:val="28"/>
          <w:szCs w:val="28"/>
        </w:rPr>
        <w:t xml:space="preserve"> описывались в разделе 4.2.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При использовании </w:t>
      </w:r>
      <w:r>
        <w:rPr>
          <w:rFonts w:cs="Times New Roman" w:ascii="Times New Roman" w:hAnsi="Times New Roman"/>
          <w:sz w:val="28"/>
          <w:szCs w:val="28"/>
          <w:lang w:val="en-US"/>
        </w:rPr>
        <w:t>OSRM</w:t>
      </w:r>
      <w:r>
        <w:rPr>
          <w:rFonts w:cs="Times New Roman" w:ascii="Times New Roman" w:hAnsi="Times New Roman"/>
          <w:sz w:val="28"/>
          <w:szCs w:val="28"/>
        </w:rPr>
        <w:t xml:space="preserve"> метод g</w:t>
      </w:r>
      <w:r>
        <w:rPr>
          <w:rFonts w:cs="Times New Roman" w:ascii="Times New Roman" w:hAnsi="Times New Roman"/>
          <w:i/>
          <w:sz w:val="28"/>
          <w:szCs w:val="28"/>
        </w:rPr>
        <w:t xml:space="preserve">etRouteOSRM </w:t>
      </w:r>
      <w:r>
        <w:rPr>
          <w:rFonts w:cs="Times New Roman" w:ascii="Times New Roman" w:hAnsi="Times New Roman"/>
          <w:sz w:val="28"/>
          <w:szCs w:val="28"/>
        </w:rPr>
        <w:t xml:space="preserve">модуля </w:t>
      </w:r>
      <w:r>
        <w:rPr>
          <w:rFonts w:cs="Times New Roman" w:ascii="Times New Roman" w:hAnsi="Times New Roman"/>
          <w:i/>
          <w:sz w:val="28"/>
          <w:szCs w:val="28"/>
          <w:lang w:val="en-US"/>
        </w:rPr>
        <w:t>Route</w:t>
      </w:r>
      <w:r>
        <w:rPr>
          <w:rFonts w:cs="Times New Roman" w:ascii="Times New Roman" w:hAnsi="Times New Roman"/>
          <w:i/>
          <w:sz w:val="28"/>
          <w:szCs w:val="28"/>
        </w:rPr>
        <w:t xml:space="preserve"> </w:t>
      </w:r>
      <w:r>
        <w:rPr>
          <w:rFonts w:cs="Times New Roman" w:ascii="Times New Roman" w:hAnsi="Times New Roman"/>
          <w:sz w:val="28"/>
          <w:szCs w:val="28"/>
        </w:rPr>
        <w:t xml:space="preserve">посылает  </w:t>
      </w:r>
      <w:r>
        <w:rPr>
          <w:rFonts w:cs="Times New Roman" w:ascii="Times New Roman" w:hAnsi="Times New Roman"/>
          <w:sz w:val="28"/>
          <w:szCs w:val="28"/>
          <w:lang w:val="en-US"/>
        </w:rPr>
        <w:t>AJAX</w:t>
      </w:r>
      <w:r>
        <w:rPr>
          <w:rFonts w:cs="Times New Roman" w:ascii="Times New Roman" w:hAnsi="Times New Roman"/>
          <w:sz w:val="28"/>
          <w:szCs w:val="28"/>
        </w:rPr>
        <w:t xml:space="preserve"> 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cs="Times New Roman" w:ascii="Times New Roman" w:hAnsi="Times New Roman"/>
          <w:sz w:val="28"/>
          <w:szCs w:val="28"/>
          <w:lang w:val="en-US"/>
        </w:rPr>
        <w:t>OSRM</w:t>
      </w:r>
      <w:r>
        <w:rPr>
          <w:rFonts w:cs="Times New Roman" w:ascii="Times New Roman" w:hAnsi="Times New Roman"/>
          <w:sz w:val="28"/>
          <w:szCs w:val="28"/>
        </w:rPr>
        <w:t xml:space="preserve">. </w:t>
      </w:r>
      <w:r>
        <w:rPr>
          <w:rFonts w:cs="Times New Roman" w:ascii="Times New Roman" w:hAnsi="Times New Roman"/>
          <w:sz w:val="28"/>
          <w:szCs w:val="28"/>
          <w:lang w:val="en-US"/>
        </w:rPr>
        <w:t>OSRM</w:t>
      </w:r>
      <w:r>
        <w:rPr>
          <w:rFonts w:cs="Times New Roman" w:ascii="Times New Roman" w:hAnsi="Times New Roman"/>
          <w:sz w:val="28"/>
          <w:szCs w:val="28"/>
        </w:rPr>
        <w:t xml:space="preserve"> возвращает ответ в виде </w:t>
      </w:r>
      <w:r>
        <w:rPr>
          <w:rFonts w:cs="Times New Roman" w:ascii="Times New Roman" w:hAnsi="Times New Roman"/>
          <w:sz w:val="28"/>
          <w:szCs w:val="28"/>
          <w:lang w:val="en-US"/>
        </w:rPr>
        <w:t>JSON</w:t>
      </w:r>
      <w:r>
        <w:rPr>
          <w:rFonts w:cs="Times New Roman" w:ascii="Times New Roman" w:hAnsi="Times New Roman"/>
          <w:sz w:val="28"/>
          <w:szCs w:val="28"/>
        </w:rPr>
        <w:t xml:space="preserve">-строки, которую сервер маршрутов декодирует в массив точек и возвращает клиенту. </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both"/>
        <w:rPr>
          <w:rFonts w:ascii="Times New Roman" w:hAnsi="Times New Roman" w:cs="Times New Roman"/>
          <w:b/>
          <w:b/>
          <w:sz w:val="28"/>
          <w:szCs w:val="28"/>
        </w:rPr>
      </w:pPr>
      <w:r>
        <w:rPr>
          <w:rFonts w:cs="Times New Roman" w:ascii="Times New Roman" w:hAnsi="Times New Roman"/>
          <w:b/>
          <w:sz w:val="28"/>
          <w:szCs w:val="28"/>
        </w:rPr>
        <w:t xml:space="preserve">Запрос к базе </w:t>
      </w:r>
      <w:r>
        <w:rPr>
          <w:rFonts w:cs="Times New Roman" w:ascii="Times New Roman" w:hAnsi="Times New Roman"/>
          <w:b/>
          <w:sz w:val="28"/>
          <w:szCs w:val="28"/>
          <w:lang w:val="en-US"/>
        </w:rPr>
        <w:t>SpatiaLite</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 xml:space="preserve">Поиск маршрута на графе дорожной сети </w:t>
      </w:r>
      <w:r>
        <w:rPr>
          <w:rFonts w:cs="Times New Roman" w:ascii="Times New Roman" w:hAnsi="Times New Roman"/>
          <w:sz w:val="28"/>
          <w:szCs w:val="28"/>
          <w:lang w:val="en-US"/>
        </w:rPr>
        <w:t>SpatiaLite</w:t>
      </w:r>
      <w:r>
        <w:rPr>
          <w:rFonts w:cs="Times New Roman" w:ascii="Times New Roman" w:hAnsi="Times New Roman"/>
          <w:sz w:val="28"/>
          <w:szCs w:val="28"/>
        </w:rPr>
        <w:t xml:space="preserve"> описана в разделе 4.3. При использовании этого метода </w:t>
      </w:r>
      <w:r>
        <w:rPr>
          <w:rFonts w:cs="Times New Roman" w:ascii="Times New Roman" w:hAnsi="Times New Roman"/>
          <w:i/>
          <w:sz w:val="28"/>
          <w:szCs w:val="28"/>
        </w:rPr>
        <w:t xml:space="preserve">getRouteSpatialite </w:t>
      </w:r>
      <w:r>
        <w:rPr>
          <w:rFonts w:cs="Times New Roman" w:ascii="Times New Roman" w:hAnsi="Times New Roman"/>
          <w:sz w:val="28"/>
          <w:szCs w:val="28"/>
        </w:rPr>
        <w:t xml:space="preserve">модуля </w:t>
      </w:r>
      <w:r>
        <w:rPr>
          <w:rFonts w:cs="Times New Roman" w:ascii="Times New Roman" w:hAnsi="Times New Roman"/>
          <w:i/>
          <w:sz w:val="28"/>
          <w:szCs w:val="28"/>
          <w:lang w:val="en-US"/>
        </w:rPr>
        <w:t>Route</w:t>
      </w:r>
      <w:r>
        <w:rPr>
          <w:rFonts w:cs="Times New Roman" w:ascii="Times New Roman" w:hAnsi="Times New Roman"/>
          <w:i/>
          <w:sz w:val="28"/>
          <w:szCs w:val="28"/>
        </w:rPr>
        <w:t xml:space="preserve"> </w:t>
      </w:r>
      <w:r>
        <w:rPr>
          <w:rFonts w:cs="Times New Roman" w:ascii="Times New Roman" w:hAnsi="Times New Roman"/>
          <w:sz w:val="28"/>
          <w:szCs w:val="28"/>
        </w:rPr>
        <w:t xml:space="preserve">посылает  </w:t>
      </w:r>
      <w:r>
        <w:rPr>
          <w:rFonts w:cs="Times New Roman" w:ascii="Times New Roman" w:hAnsi="Times New Roman"/>
          <w:sz w:val="28"/>
          <w:szCs w:val="28"/>
          <w:lang w:val="en-US"/>
        </w:rPr>
        <w:t>AJAX</w:t>
      </w:r>
      <w:r>
        <w:rPr>
          <w:rFonts w:cs="Times New Roman" w:ascii="Times New Roman" w:hAnsi="Times New Roman"/>
          <w:sz w:val="28"/>
          <w:szCs w:val="28"/>
        </w:rPr>
        <w:t xml:space="preserve"> запрос, 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cs="Times New Roman" w:ascii="Times New Roman" w:hAnsi="Times New Roman"/>
          <w:sz w:val="28"/>
          <w:szCs w:val="28"/>
          <w:lang w:val="en-US"/>
        </w:rPr>
        <w:t>id</w:t>
      </w:r>
      <w:r>
        <w:rPr>
          <w:rFonts w:cs="Times New Roman" w:ascii="Times New Roman" w:hAnsi="Times New Roman"/>
          <w:sz w:val="28"/>
          <w:szCs w:val="28"/>
        </w:rPr>
        <w:t xml:space="preserve"> ближайших узлов графа и формируется запрос к базе </w:t>
      </w:r>
      <w:r>
        <w:rPr>
          <w:rFonts w:cs="Times New Roman" w:ascii="Times New Roman" w:hAnsi="Times New Roman"/>
          <w:sz w:val="28"/>
          <w:szCs w:val="28"/>
          <w:lang w:val="en-US"/>
        </w:rPr>
        <w:t>SpatiaLite</w:t>
      </w:r>
      <w:r>
        <w:rPr>
          <w:rFonts w:cs="Times New Roman" w:ascii="Times New Roman" w:hAnsi="Times New Roman"/>
          <w:sz w:val="28"/>
          <w:szCs w:val="28"/>
        </w:rPr>
        <w:t xml:space="preserve">. (Смотри п. 4.3.) Из результата запроса формируется массив точек маршрута и отправляется клиенту.  </w:t>
      </w:r>
      <w:r>
        <w:rPr>
          <w:rFonts w:cs="Times New Roman" w:ascii="Times New Roman" w:hAnsi="Times New Roman"/>
          <w:sz w:val="28"/>
          <w:szCs w:val="28"/>
          <w:lang w:val="en-US"/>
        </w:rPr>
        <w:t xml:space="preserve">UML </w:t>
      </w:r>
      <w:r>
        <w:rPr>
          <w:rFonts w:cs="Times New Roman" w:ascii="Times New Roman" w:hAnsi="Times New Roman"/>
          <w:sz w:val="28"/>
          <w:szCs w:val="28"/>
        </w:rPr>
        <w:t>диаграмма деятельности приведена на Рис. 5.8.1.</w:t>
      </w:r>
    </w:p>
    <w:p>
      <w:pPr>
        <w:pStyle w:val="Normal"/>
        <w:spacing w:lineRule="auto" w:line="360" w:before="0" w:after="0"/>
        <w:jc w:val="both"/>
        <w:rPr>
          <w:rFonts w:ascii="Times New Roman" w:hAnsi="Times New Roman" w:cs="Times New Roman"/>
          <w:sz w:val="28"/>
          <w:szCs w:val="28"/>
        </w:rPr>
      </w:pPr>
      <w:r>
        <w:rPr/>
        <w:drawing>
          <wp:inline distT="0" distB="0" distL="0" distR="0">
            <wp:extent cx="6105525" cy="7016750"/>
            <wp:effectExtent l="0" t="0" r="0" b="0"/>
            <wp:docPr id="58"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43" descr="J:\C\Учеба\Thesis_materials(отчет по практике)\thesis\diagram\activity_diagram_unit_move.png"/>
                    <pic:cNvPicPr>
                      <a:picLocks noChangeAspect="1" noChangeArrowheads="1"/>
                    </pic:cNvPicPr>
                  </pic:nvPicPr>
                  <pic:blipFill>
                    <a:blip r:embed="rId76"/>
                    <a:srcRect l="1935" t="3402" r="7831" b="3777"/>
                    <a:stretch>
                      <a:fillRect/>
                    </a:stretch>
                  </pic:blipFill>
                  <pic:spPr bwMode="auto">
                    <a:xfrm>
                      <a:off x="0" y="0"/>
                      <a:ext cx="6105525" cy="7016750"/>
                    </a:xfrm>
                    <a:prstGeom prst="rect">
                      <a:avLst/>
                    </a:prstGeom>
                    <a:noFill/>
                    <a:ln w="9525">
                      <a:noFill/>
                      <a:miter lim="800000"/>
                      <a:headEnd/>
                      <a:tailEnd/>
                    </a:ln>
                  </pic:spPr>
                </pic:pic>
              </a:graphicData>
            </a:graphic>
          </wp:inline>
        </w:drawing>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 xml:space="preserve">Рис. 5.8.1. </w:t>
      </w:r>
      <w:r>
        <w:rPr>
          <w:rFonts w:cs="Times New Roman" w:ascii="Times New Roman" w:hAnsi="Times New Roman"/>
          <w:sz w:val="28"/>
          <w:szCs w:val="28"/>
          <w:lang w:val="en-US"/>
        </w:rPr>
        <w:t>UML</w:t>
      </w:r>
      <w:r>
        <w:rPr>
          <w:rFonts w:cs="Times New Roman" w:ascii="Times New Roman" w:hAnsi="Times New Roman"/>
          <w:sz w:val="28"/>
          <w:szCs w:val="28"/>
        </w:rPr>
        <w:t xml:space="preserve"> диаграмма деятельности, поясняющая передвижение юнитов по маршрутам</w:t>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6. Оценка результатов</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cs="Times New Roman" w:ascii="Times New Roman" w:hAnsi="Times New Roman"/>
          <w:sz w:val="28"/>
          <w:szCs w:val="28"/>
          <w:lang w:val="en-US"/>
        </w:rPr>
        <w:t>online</w:t>
      </w:r>
      <w:r>
        <w:rPr>
          <w:rFonts w:cs="Times New Roman" w:ascii="Times New Roman" w:hAnsi="Times New Roman"/>
          <w:sz w:val="28"/>
          <w:szCs w:val="28"/>
        </w:rPr>
        <w:t xml:space="preserve"> стратегии на реальных картах. Оценить получившийся результат можно по нескольким критериям. </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6.1. Функциональность</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ab/>
        <w:t xml:space="preserve">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 Реализованы все функции типичной </w:t>
      </w:r>
      <w:r>
        <w:rPr>
          <w:rFonts w:cs="Times New Roman" w:ascii="Times New Roman" w:hAnsi="Times New Roman"/>
          <w:sz w:val="28"/>
          <w:szCs w:val="28"/>
          <w:lang w:val="en-US"/>
        </w:rPr>
        <w:t>online</w:t>
      </w:r>
      <w:r>
        <w:rPr>
          <w:rFonts w:cs="Times New Roman" w:ascii="Times New Roman" w:hAnsi="Times New Roman"/>
          <w:sz w:val="28"/>
          <w:szCs w:val="28"/>
        </w:rPr>
        <w:t xml:space="preserve"> 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6.2. Масштабируемость</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Масштабиируемость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простой способ масштабирования, так как не требует никаких изменений в прикладных программах, работающих на таких системах.</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cs="Times New Roman" w:ascii="Times New Roman" w:hAnsi="Times New Roman"/>
          <w:sz w:val="28"/>
          <w:szCs w:val="28"/>
          <w:lang w:val="en-US"/>
        </w:rPr>
        <w:t>OSRM</w:t>
      </w:r>
      <w:r>
        <w:rPr>
          <w:rFonts w:cs="Times New Roman" w:ascii="Times New Roman" w:hAnsi="Times New Roman"/>
          <w:sz w:val="28"/>
          <w:szCs w:val="28"/>
        </w:rPr>
        <w:t xml:space="preserve"> могут располагаться  на отдельных вычислительных машинах.</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6.3. Мобильность</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 В разработанном прототипе использование технологии </w:t>
      </w:r>
      <w:r>
        <w:rPr>
          <w:rFonts w:cs="Times New Roman" w:ascii="Times New Roman" w:hAnsi="Times New Roman"/>
          <w:i/>
          <w:sz w:val="28"/>
          <w:szCs w:val="28"/>
          <w:lang w:val="en-US"/>
        </w:rPr>
        <w:t>node</w:t>
      </w:r>
      <w:r>
        <w:rPr>
          <w:rFonts w:cs="Times New Roman" w:ascii="Times New Roman" w:hAnsi="Times New Roman"/>
          <w:i/>
          <w:sz w:val="28"/>
          <w:szCs w:val="28"/>
        </w:rPr>
        <w:t>.</w:t>
      </w:r>
      <w:r>
        <w:rPr>
          <w:rFonts w:cs="Times New Roman" w:ascii="Times New Roman" w:hAnsi="Times New Roman"/>
          <w:i/>
          <w:sz w:val="28"/>
          <w:szCs w:val="28"/>
          <w:lang w:val="en-US"/>
        </w:rPr>
        <w:t>js</w:t>
      </w:r>
      <w:r>
        <w:rPr>
          <w:rFonts w:cs="Times New Roman" w:ascii="Times New Roman" w:hAnsi="Times New Roman"/>
          <w:sz w:val="28"/>
          <w:szCs w:val="28"/>
        </w:rPr>
        <w:t xml:space="preserve"> и языка программирования </w:t>
      </w:r>
      <w:r>
        <w:rPr>
          <w:rFonts w:cs="Times New Roman" w:ascii="Times New Roman" w:hAnsi="Times New Roman"/>
          <w:sz w:val="28"/>
          <w:szCs w:val="28"/>
          <w:lang w:val="en-US"/>
        </w:rPr>
        <w:t>JavaScript</w:t>
      </w:r>
      <w:r>
        <w:rPr>
          <w:rFonts w:cs="Times New Roman" w:ascii="Times New Roman" w:hAnsi="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Клиентская часть реализована как приложение для браузера и способна выполняться на различных  ОС. </w:t>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w:t>6.4. Эффективность</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b/>
          <w:sz w:val="28"/>
          <w:szCs w:val="28"/>
        </w:rPr>
        <w:tab/>
      </w:r>
      <w:r>
        <w:rPr>
          <w:rFonts w:cs="Times New Roman" w:ascii="Times New Roman" w:hAnsi="Times New Roman"/>
          <w:sz w:val="28"/>
          <w:szCs w:val="28"/>
        </w:rPr>
        <w:t xml:space="preserve">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 Другими словами эффективность - это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 Особенно сильно на эффективность программного продукта  (особенно по 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 </w:t>
      </w:r>
    </w:p>
    <w:p>
      <w:pPr>
        <w:pStyle w:val="Normal"/>
        <w:spacing w:lineRule="auto" w:line="360" w:before="0" w:after="0"/>
        <w:jc w:val="both"/>
        <w:rPr/>
      </w:pPr>
      <w:r>
        <w:rPr>
          <w:rFonts w:cs="Times New Roman" w:ascii="Times New Roman" w:hAnsi="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cs="Times New Roman" w:ascii="Times New Roman" w:hAnsi="Times New Roman"/>
          <w:sz w:val="28"/>
          <w:szCs w:val="28"/>
          <w:lang w:val="en-US"/>
        </w:rPr>
        <w:t>sqlite</w:t>
      </w:r>
      <w:r>
        <w:rPr>
          <w:rFonts w:cs="Times New Roman" w:ascii="Times New Roman" w:hAnsi="Times New Roman"/>
          <w:sz w:val="28"/>
          <w:szCs w:val="28"/>
        </w:rPr>
        <w:t xml:space="preserve"> глобальных данных рельефа составляет почти 7 Гб.  Тестирование прототипа проводилось на компьютере с процессором Intel(R) Core(TM) i7-4770 CPU @ 3.40GHz, 16Гб оперативной памяти под управлением ОС  </w:t>
      </w:r>
      <w:r>
        <w:rPr>
          <w:rFonts w:cs="Times New Roman" w:ascii="Times New Roman" w:hAnsi="Times New Roman"/>
          <w:sz w:val="28"/>
          <w:szCs w:val="28"/>
          <w:lang w:val="en-US"/>
        </w:rPr>
        <w:t>Ubuntu</w:t>
      </w:r>
      <w:r>
        <w:rPr>
          <w:rFonts w:cs="Times New Roman" w:ascii="Times New Roman" w:hAnsi="Times New Roman"/>
          <w:sz w:val="28"/>
          <w:szCs w:val="28"/>
        </w:rPr>
        <w:t xml:space="preserve"> </w:t>
      </w:r>
      <w:r>
        <w:rPr>
          <w:rFonts w:cs="Times New Roman" w:ascii="Times New Roman" w:hAnsi="Times New Roman"/>
          <w:sz w:val="28"/>
          <w:szCs w:val="28"/>
          <w:lang w:val="en-US"/>
        </w:rPr>
        <w:t>Server</w:t>
      </w:r>
      <w:r>
        <w:rPr>
          <w:rFonts w:cs="Times New Roman" w:ascii="Times New Roman" w:hAnsi="Times New Roman"/>
          <w:sz w:val="28"/>
          <w:szCs w:val="28"/>
        </w:rPr>
        <w:t xml:space="preserve"> 14.04. Все модули игры и </w:t>
      </w:r>
      <w:r>
        <w:rPr>
          <w:rFonts w:cs="Times New Roman" w:ascii="Times New Roman" w:hAnsi="Times New Roman"/>
          <w:sz w:val="28"/>
          <w:szCs w:val="28"/>
          <w:lang w:val="en-US"/>
        </w:rPr>
        <w:t>OSRM</w:t>
      </w:r>
      <w:r>
        <w:rPr>
          <w:rFonts w:cs="Times New Roman" w:ascii="Times New Roman" w:hAnsi="Times New Roman"/>
          <w:sz w:val="28"/>
          <w:szCs w:val="28"/>
        </w:rPr>
        <w:t xml:space="preserve"> работали на одной машине. Расчет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w:t>
      </w:r>
      <w:ins w:id="53" w:author="alex-mint " w:date="2015-05-22T23:18:00Z">
        <w:r>
          <w:rPr>
            <w:rFonts w:cs="Times New Roman" w:ascii="Times New Roman" w:hAnsi="Times New Roman"/>
            <w:sz w:val="28"/>
            <w:szCs w:val="28"/>
          </w:rPr>
          <w:t xml:space="preserve"> </w:t>
        </w:r>
      </w:ins>
      <w:ins w:id="54" w:author="alex-mint " w:date="2015-05-22T23:18:00Z">
        <w:r>
          <w:rPr>
            <w:rFonts w:cs="Times New Roman" w:ascii="Times New Roman" w:hAnsi="Times New Roman"/>
            <w:sz w:val="28"/>
            <w:szCs w:val="28"/>
          </w:rPr>
          <w:t>нужны конкретные данные, например скриншоты, где можно прикинуть расстояние до юнитов и число дорог</w:t>
        </w:r>
      </w:ins>
      <w:r>
        <w:rPr>
          <w:rFonts w:cs="Times New Roman" w:ascii="Times New Roman" w:hAnsi="Times New Roman"/>
          <w:sz w:val="28"/>
          <w:szCs w:val="28"/>
        </w:rPr>
        <w:t xml:space="preserve"> </w:t>
      </w:r>
      <w:r>
        <w:rPr>
          <w:rFonts w:cs="Times New Roman" w:ascii="Times New Roman" w:hAnsi="Times New Roman"/>
          <w:sz w:val="28"/>
          <w:szCs w:val="28"/>
          <w:shd w:fill="FFFF00" w:val="clear"/>
          <w:rPrChange w:id="0" w:author="alex-mint " w:date="2015-05-22T23:19:00Z"/>
        </w:rPr>
        <w:t xml:space="preserve">Для одной игровой сессии указанной производительности хватает,  но может потребоваться оптимизация алгоритмов </w:t>
      </w:r>
      <w:r>
        <w:rPr>
          <w:rFonts w:cs="Times New Roman" w:ascii="Times New Roman" w:hAnsi="Times New Roman"/>
          <w:sz w:val="28"/>
          <w:szCs w:val="28"/>
          <w:shd w:fill="FFFF00" w:val="clear"/>
          <w:rPrChange w:id="0" w:author="alex-mint " w:date="2015-05-22T23:18:00Z"/>
        </w:rPr>
        <w:t xml:space="preserve">и выбор другого языка программирования для создания игры, рассчитанной на большее количество пользователей.  </w:t>
      </w:r>
      <w:ins w:id="57" w:author="alex-mint " w:date="2015-05-22T23:18:00Z">
        <w:r>
          <w:rPr>
            <w:rFonts w:cs="Times New Roman" w:ascii="Times New Roman" w:hAnsi="Times New Roman"/>
            <w:sz w:val="28"/>
            <w:szCs w:val="28"/>
            <w:shd w:fill="FFFF00" w:val="clear"/>
          </w:rPr>
          <w:t>Не очеь какой-то радостный вывод.</w:t>
        </w:r>
      </w:ins>
      <w:ins w:id="58" w:author="alex-mint " w:date="2015-05-22T23:19:00Z">
        <w:r>
          <w:rPr>
            <w:rFonts w:cs="Times New Roman" w:ascii="Times New Roman" w:hAnsi="Times New Roman"/>
            <w:sz w:val="28"/>
            <w:szCs w:val="28"/>
            <w:shd w:fill="FFFF00" w:val="clear"/>
          </w:rPr>
          <w:t xml:space="preserve"> Нужно указать что это прототип, а не готовая игра</w:t>
        </w:r>
      </w:ins>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ab/>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rPr>
        <w:t>ЗАКЛЮЧЕНИЕ</w:t>
      </w:r>
    </w:p>
    <w:p>
      <w:pPr>
        <w:pStyle w:val="TextBody"/>
        <w:spacing w:lineRule="auto" w:line="360"/>
        <w:ind w:firstLine="708"/>
        <w:jc w:val="both"/>
        <w:rPr/>
      </w:pPr>
      <w:r>
        <w:rPr>
          <w:rFonts w:cs="Times New Roman" w:ascii="Times New Roman" w:hAnsi="Times New Roman"/>
          <w:sz w:val="28"/>
          <w:szCs w:val="28"/>
        </w:rPr>
        <w:t xml:space="preserve">В рамках данной работы показана возможность разработки прототипа военной </w:t>
      </w:r>
      <w:r>
        <w:rPr>
          <w:rFonts w:cs="Times New Roman" w:ascii="Times New Roman" w:hAnsi="Times New Roman"/>
          <w:sz w:val="28"/>
          <w:szCs w:val="28"/>
          <w:lang w:val="en-US"/>
        </w:rPr>
        <w:t>online</w:t>
      </w:r>
      <w:r>
        <w:rPr>
          <w:rFonts w:cs="Times New Roman" w:ascii="Times New Roman" w:hAnsi="Times New Roman"/>
          <w:sz w:val="28"/>
          <w:szCs w:val="28"/>
        </w:rPr>
        <w:t xml:space="preserve"> стратегии, использующей реальные карты. Разработанный прототип демонстрирует, что можно создать игру с использованием реальных географических  карт и использовать расчет маршрутов по реальным дорогам для моделирования военного конфликта. Также было показано, что возможно учитывать рельеф местности и обнаружение окружения, опираясь  на собственны</w:t>
      </w:r>
      <w:del w:id="59" w:author="alex-mint " w:date="2015-05-22T23:19:00Z">
        <w:r>
          <w:rPr>
            <w:rFonts w:cs="Times New Roman" w:ascii="Times New Roman" w:hAnsi="Times New Roman"/>
            <w:sz w:val="28"/>
            <w:szCs w:val="28"/>
          </w:rPr>
          <w:delText>х</w:delText>
        </w:r>
      </w:del>
      <w:ins w:id="60" w:author="alex-mint " w:date="2015-05-22T23:19:00Z">
        <w:r>
          <w:rPr>
            <w:rFonts w:cs="Times New Roman" w:ascii="Times New Roman" w:hAnsi="Times New Roman"/>
            <w:sz w:val="28"/>
            <w:szCs w:val="28"/>
          </w:rPr>
          <w:t>е</w:t>
        </w:r>
      </w:ins>
      <w:r>
        <w:rPr>
          <w:rFonts w:cs="Times New Roman" w:ascii="Times New Roman" w:hAnsi="Times New Roman"/>
          <w:sz w:val="28"/>
          <w:szCs w:val="28"/>
        </w:rPr>
        <w:t xml:space="preserve"> сервис</w:t>
      </w:r>
      <w:del w:id="61" w:author="alex-mint " w:date="2015-05-22T23:19:00Z">
        <w:r>
          <w:rPr>
            <w:rFonts w:cs="Times New Roman" w:ascii="Times New Roman" w:hAnsi="Times New Roman"/>
            <w:sz w:val="28"/>
            <w:szCs w:val="28"/>
          </w:rPr>
          <w:delText>ах</w:delText>
        </w:r>
      </w:del>
      <w:ins w:id="62" w:author="alex-mint " w:date="2015-05-22T23:19:00Z">
        <w:r>
          <w:rPr>
            <w:rFonts w:cs="Times New Roman" w:ascii="Times New Roman" w:hAnsi="Times New Roman"/>
            <w:sz w:val="28"/>
            <w:szCs w:val="28"/>
          </w:rPr>
          <w:t>ы</w:t>
        </w:r>
      </w:ins>
      <w:r>
        <w:rPr>
          <w:rFonts w:cs="Times New Roman" w:ascii="Times New Roman" w:hAnsi="Times New Roman"/>
          <w:sz w:val="28"/>
          <w:szCs w:val="28"/>
        </w:rPr>
        <w:t>, построенны</w:t>
      </w:r>
      <w:ins w:id="63" w:author="alex-mint " w:date="2015-05-22T23:19:00Z">
        <w:r>
          <w:rPr>
            <w:rFonts w:cs="Times New Roman" w:ascii="Times New Roman" w:hAnsi="Times New Roman"/>
            <w:sz w:val="28"/>
            <w:szCs w:val="28"/>
          </w:rPr>
          <w:t>е</w:t>
        </w:r>
      </w:ins>
      <w:del w:id="64" w:author="alex-mint " w:date="2015-05-22T23:19:00Z">
        <w:r>
          <w:rPr>
            <w:rFonts w:cs="Times New Roman" w:ascii="Times New Roman" w:hAnsi="Times New Roman"/>
            <w:sz w:val="28"/>
            <w:szCs w:val="28"/>
          </w:rPr>
          <w:delText>х</w:delText>
        </w:r>
      </w:del>
      <w:r>
        <w:rPr>
          <w:rFonts w:cs="Times New Roman" w:ascii="Times New Roman" w:hAnsi="Times New Roman"/>
          <w:sz w:val="28"/>
          <w:szCs w:val="28"/>
        </w:rPr>
        <w:t xml:space="preserve"> на базе бесплатной общедоступной информации.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реализации прототипа игры, соответствующей поставленной задаче, была проделана следующая работа:</w:t>
      </w:r>
    </w:p>
    <w:p>
      <w:pPr>
        <w:pStyle w:val="ListParagraph"/>
        <w:numPr>
          <w:ilvl w:val="0"/>
          <w:numId w:val="9"/>
        </w:numPr>
        <w:spacing w:lineRule="auto" w:line="360"/>
        <w:jc w:val="both"/>
        <w:rPr>
          <w:rFonts w:ascii="Times New Roman" w:hAnsi="Times New Roman" w:cs="Times New Roman"/>
          <w:sz w:val="28"/>
          <w:szCs w:val="28"/>
        </w:rPr>
      </w:pPr>
      <w:r>
        <w:rPr>
          <w:rFonts w:cs="Times New Roman" w:ascii="Times New Roman" w:hAnsi="Times New Roman"/>
          <w:sz w:val="28"/>
          <w:szCs w:val="28"/>
        </w:rPr>
        <w:t>рассмотрены существующие онлайн игры, использующие реальные карты;</w:t>
      </w:r>
    </w:p>
    <w:p>
      <w:pPr>
        <w:pStyle w:val="ListParagraph"/>
        <w:numPr>
          <w:ilvl w:val="0"/>
          <w:numId w:val="9"/>
        </w:numPr>
        <w:spacing w:lineRule="auto" w:line="360"/>
        <w:jc w:val="both"/>
        <w:rPr>
          <w:rFonts w:ascii="Times New Roman" w:hAnsi="Times New Roman" w:cs="Times New Roman"/>
          <w:sz w:val="28"/>
          <w:szCs w:val="28"/>
        </w:rPr>
      </w:pPr>
      <w:r>
        <w:rPr>
          <w:rFonts w:cs="Times New Roman" w:ascii="Times New Roman" w:hAnsi="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pPr>
        <w:pStyle w:val="ListParagraph"/>
        <w:numPr>
          <w:ilvl w:val="0"/>
          <w:numId w:val="9"/>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проведен поиск </w:t>
      </w:r>
      <w:r>
        <w:rPr>
          <w:rFonts w:cs="Times New Roman" w:ascii="Times New Roman" w:hAnsi="Times New Roman"/>
          <w:sz w:val="28"/>
          <w:szCs w:val="28"/>
          <w:lang w:val="en-US"/>
        </w:rPr>
        <w:t>open</w:t>
      </w:r>
      <w:r>
        <w:rPr>
          <w:rFonts w:cs="Times New Roman" w:ascii="Times New Roman" w:hAnsi="Times New Roman"/>
          <w:sz w:val="28"/>
          <w:szCs w:val="28"/>
        </w:rPr>
        <w:t xml:space="preserve"> </w:t>
      </w:r>
      <w:r>
        <w:rPr>
          <w:rFonts w:cs="Times New Roman" w:ascii="Times New Roman" w:hAnsi="Times New Roman"/>
          <w:sz w:val="28"/>
          <w:szCs w:val="28"/>
          <w:lang w:val="en-US"/>
        </w:rPr>
        <w:t>source</w:t>
      </w:r>
      <w:r>
        <w:rPr>
          <w:rFonts w:cs="Times New Roman" w:ascii="Times New Roman" w:hAnsi="Times New Roman"/>
          <w:sz w:val="28"/>
          <w:szCs w:val="28"/>
        </w:rPr>
        <w:t xml:space="preserve"> программного обеспечения для построения своих сервисов маршрутов и высотных данных на основе общедоступных бесплатных географических данных;</w:t>
      </w:r>
    </w:p>
    <w:p>
      <w:pPr>
        <w:pStyle w:val="ListParagraph"/>
        <w:numPr>
          <w:ilvl w:val="0"/>
          <w:numId w:val="9"/>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показана возможность использования </w:t>
      </w:r>
      <w:r>
        <w:rPr>
          <w:rFonts w:cs="Times New Roman" w:ascii="Times New Roman" w:hAnsi="Times New Roman"/>
          <w:sz w:val="28"/>
          <w:szCs w:val="28"/>
          <w:lang w:val="en-US"/>
        </w:rPr>
        <w:t>OSRM</w:t>
      </w:r>
      <w:r>
        <w:rPr>
          <w:rFonts w:cs="Times New Roman" w:ascii="Times New Roman" w:hAnsi="Times New Roman"/>
          <w:sz w:val="28"/>
          <w:szCs w:val="28"/>
        </w:rPr>
        <w:t xml:space="preserve"> как сервиса маршрутов для использования в игре;</w:t>
      </w:r>
    </w:p>
    <w:p>
      <w:pPr>
        <w:pStyle w:val="ListParagraph"/>
        <w:numPr>
          <w:ilvl w:val="0"/>
          <w:numId w:val="9"/>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показана возможность получения графа дорожной сети из данных </w:t>
      </w:r>
      <w:r>
        <w:rPr>
          <w:rFonts w:cs="Times New Roman" w:ascii="Times New Roman" w:hAnsi="Times New Roman"/>
          <w:sz w:val="28"/>
          <w:szCs w:val="28"/>
          <w:lang w:val="en-US"/>
        </w:rPr>
        <w:t>OpenStreetMaps</w:t>
      </w:r>
      <w:r>
        <w:rPr>
          <w:rFonts w:cs="Times New Roman" w:ascii="Times New Roman" w:hAnsi="Times New Roman"/>
          <w:sz w:val="28"/>
          <w:szCs w:val="28"/>
        </w:rPr>
        <w:t xml:space="preserve"> и использования его для построения маршрутов юнитов в игре и определения окружения юниов.</w:t>
      </w:r>
    </w:p>
    <w:p>
      <w:pPr>
        <w:pStyle w:val="ListParagraph"/>
        <w:numPr>
          <w:ilvl w:val="0"/>
          <w:numId w:val="9"/>
        </w:numPr>
        <w:spacing w:lineRule="auto" w:line="360"/>
        <w:jc w:val="both"/>
        <w:rPr>
          <w:rFonts w:ascii="Times New Roman" w:hAnsi="Times New Roman" w:cs="Times New Roman"/>
          <w:sz w:val="28"/>
          <w:szCs w:val="28"/>
        </w:rPr>
      </w:pPr>
      <w:r>
        <w:rPr>
          <w:rFonts w:cs="Times New Roman" w:ascii="Times New Roman" w:hAnsi="Times New Roman"/>
          <w:sz w:val="28"/>
          <w:szCs w:val="28"/>
        </w:rPr>
        <w:t>реализованы сервисы маршрутов, определения окружения,  высотных данных и погодных данных;</w:t>
      </w:r>
    </w:p>
    <w:p>
      <w:pPr>
        <w:pStyle w:val="ListParagraph"/>
        <w:numPr>
          <w:ilvl w:val="0"/>
          <w:numId w:val="9"/>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реализован прототип военной </w:t>
      </w:r>
      <w:r>
        <w:rPr>
          <w:rFonts w:cs="Times New Roman" w:ascii="Times New Roman" w:hAnsi="Times New Roman"/>
          <w:sz w:val="28"/>
          <w:szCs w:val="28"/>
          <w:lang w:val="en-US"/>
        </w:rPr>
        <w:t>online</w:t>
      </w:r>
      <w:r>
        <w:rPr>
          <w:rFonts w:cs="Times New Roman" w:ascii="Times New Roman" w:hAnsi="Times New Roman"/>
          <w:sz w:val="28"/>
          <w:szCs w:val="28"/>
        </w:rPr>
        <w:t xml:space="preserve"> стратегии, использующей реальные карты и учитывающей рельеф местности и определение окружения  юнитов.</w:t>
      </w:r>
    </w:p>
    <w:p>
      <w:pPr>
        <w:pStyle w:val="TextBody"/>
        <w:spacing w:lineRule="auto" w:line="360"/>
        <w:ind w:left="708" w:firstLine="708"/>
        <w:jc w:val="both"/>
        <w:rPr>
          <w:rFonts w:ascii="Times New Roman" w:hAnsi="Times New Roman" w:cs="Times New Roman"/>
          <w:color w:val="000000"/>
          <w:sz w:val="28"/>
          <w:szCs w:val="28"/>
        </w:rPr>
      </w:pPr>
      <w:r>
        <w:rPr>
          <w:rFonts w:cs="Times New Roman" w:ascii="Times New Roman" w:hAnsi="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pPr>
        <w:pStyle w:val="ListParagraph"/>
        <w:spacing w:lineRule="auto" w:line="360"/>
        <w:ind w:left="1428" w:hanging="0"/>
        <w:jc w:val="both"/>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cs="Times New Roman"/>
          <w:color w:val="000000" w:themeColor="text1"/>
          <w:sz w:val="28"/>
          <w:szCs w:val="28"/>
          <w:lang w:val="en-US"/>
        </w:rPr>
      </w:pPr>
      <w:r>
        <w:rPr>
          <w:rFonts w:cs="Times New Roman" w:ascii="Times New Roman" w:hAnsi="Times New Roman"/>
          <w:color w:val="000000" w:themeColor="text1"/>
          <w:sz w:val="28"/>
          <w:szCs w:val="28"/>
        </w:rPr>
        <w:t>ЛИТЕРАТУРА</w:t>
      </w:r>
    </w:p>
    <w:p>
      <w:pPr>
        <w:pStyle w:val="Normal"/>
        <w:rPr>
          <w:rFonts w:ascii="Times New Roman" w:hAnsi="Times New Roman" w:eastAsia="LMSans10-Bold" w:cs="Times New Roman"/>
          <w:bCs/>
          <w:color w:val="000000" w:themeColor="text1"/>
          <w:sz w:val="28"/>
          <w:szCs w:val="28"/>
          <w:lang w:val="en-US"/>
        </w:rPr>
      </w:pPr>
      <w:r>
        <w:rPr>
          <w:rFonts w:eastAsia="LMSans10-Bold" w:cs="Times New Roman" w:ascii="Times New Roman" w:hAnsi="Times New Roman"/>
          <w:bCs/>
          <w:color w:val="000000" w:themeColor="text1"/>
          <w:sz w:val="28"/>
          <w:szCs w:val="28"/>
          <w:lang w:val="en-US"/>
        </w:rPr>
        <w:t>1. Aditya Ravi Shankar. Pro HTML5 Games (2012)</w:t>
      </w:r>
    </w:p>
    <w:p>
      <w:pPr>
        <w:pStyle w:val="TextBody"/>
        <w:widowControl w:val="false"/>
        <w:tabs>
          <w:tab w:val="left" w:pos="43" w:leader="none"/>
        </w:tabs>
        <w:spacing w:lineRule="auto" w:line="360" w:before="0" w:after="198"/>
        <w:rPr>
          <w:rFonts w:ascii="Times New Roman" w:hAnsi="Times New Roman" w:eastAsia="LMSans10-Bold" w:cs="Times New Roman"/>
          <w:bCs/>
          <w:color w:val="000000" w:themeColor="text1"/>
          <w:sz w:val="28"/>
          <w:szCs w:val="28"/>
          <w:lang w:val="en-US"/>
        </w:rPr>
      </w:pPr>
      <w:r>
        <w:rPr>
          <w:rFonts w:eastAsia="LMSans10-Bold" w:cs="Times New Roman" w:ascii="Times New Roman" w:hAnsi="Times New Roman"/>
          <w:bCs/>
          <w:color w:val="000000" w:themeColor="text1"/>
          <w:sz w:val="28"/>
          <w:szCs w:val="28"/>
          <w:lang w:val="en-US"/>
        </w:rPr>
        <w:t xml:space="preserve">2. Bates B. Game Design.Premier Press, 2004. 350 c. </w:t>
      </w:r>
    </w:p>
    <w:p>
      <w:pPr>
        <w:pStyle w:val="Normal"/>
        <w:rPr>
          <w:rFonts w:ascii="Times New Roman" w:hAnsi="Times New Roman" w:eastAsia="LMSans10-Bold" w:cs="Times New Roman"/>
          <w:bCs/>
          <w:color w:val="000000" w:themeColor="text1"/>
          <w:sz w:val="28"/>
          <w:szCs w:val="28"/>
          <w:lang w:val="en-US"/>
        </w:rPr>
      </w:pPr>
      <w:r>
        <w:rPr>
          <w:rFonts w:eastAsia="LMSans10-Bold" w:cs="Times New Roman" w:ascii="Times New Roman" w:hAnsi="Times New Roman"/>
          <w:bCs/>
          <w:color w:val="000000" w:themeColor="text1"/>
          <w:sz w:val="28"/>
          <w:szCs w:val="28"/>
          <w:lang w:val="en-US"/>
        </w:rPr>
        <w:t>3.</w:t>
      </w:r>
      <w:r>
        <w:rPr>
          <w:color w:val="000000" w:themeColor="text1"/>
          <w:lang w:val="en-US"/>
        </w:rPr>
        <w:t xml:space="preserve"> </w:t>
      </w:r>
      <w:r>
        <w:rPr>
          <w:rFonts w:eastAsia="LMSans10-Bold" w:cs="Times New Roman" w:ascii="Times New Roman" w:hAnsi="Times New Roman"/>
          <w:bCs/>
          <w:color w:val="000000" w:themeColor="text1"/>
          <w:sz w:val="28"/>
          <w:szCs w:val="28"/>
          <w:lang w:val="en-US"/>
        </w:rPr>
        <w:t>Denis Lapiner. Design and Implementation for an Android based Massively Multiplayer Online Augmented Reality Game (2014).</w:t>
      </w:r>
    </w:p>
    <w:p>
      <w:pPr>
        <w:pStyle w:val="TextBody"/>
        <w:widowControl w:val="false"/>
        <w:tabs>
          <w:tab w:val="left" w:pos="43" w:leader="none"/>
        </w:tabs>
        <w:spacing w:lineRule="auto" w:line="360" w:before="0" w:after="198"/>
        <w:ind w:left="43" w:hanging="0"/>
        <w:rPr>
          <w:rFonts w:ascii="Times New Roman" w:hAnsi="Times New Roman" w:cs="Times New Roman"/>
          <w:color w:val="000000" w:themeColor="text1"/>
          <w:sz w:val="28"/>
          <w:szCs w:val="28"/>
          <w:lang w:val="en-US"/>
        </w:rPr>
      </w:pPr>
      <w:r>
        <w:rPr>
          <w:rFonts w:cs="Times New Roman" w:ascii="Times New Roman" w:hAnsi="Times New Roman"/>
          <w:color w:val="000000" w:themeColor="text1"/>
          <w:sz w:val="28"/>
          <w:szCs w:val="28"/>
          <w:lang w:val="en-US"/>
        </w:rPr>
        <w:t>4. Goncalo Duarte Garcia Pereira (2009), Adaptative Map Generation For Turn-based Strategic Multiplayer Browser Games.</w:t>
      </w:r>
    </w:p>
    <w:p>
      <w:pPr>
        <w:pStyle w:val="TextBody"/>
        <w:widowControl w:val="false"/>
        <w:tabs>
          <w:tab w:val="left" w:pos="43" w:leader="none"/>
        </w:tabs>
        <w:spacing w:lineRule="auto" w:line="240" w:before="0" w:after="198"/>
        <w:rPr>
          <w:rFonts w:ascii="Times New Roman" w:hAnsi="Times New Roman" w:eastAsia="LMSans10-Bold" w:cs="Times New Roman"/>
          <w:bCs/>
          <w:color w:val="000000" w:themeColor="text1"/>
          <w:sz w:val="28"/>
          <w:szCs w:val="28"/>
          <w:lang w:val="en-US"/>
        </w:rPr>
      </w:pPr>
      <w:r>
        <w:rPr>
          <w:rFonts w:eastAsia="LMSans10-Bold" w:cs="Times New Roman" w:ascii="Times New Roman" w:hAnsi="Times New Roman"/>
          <w:bCs/>
          <w:color w:val="000000" w:themeColor="text1"/>
          <w:sz w:val="28"/>
          <w:szCs w:val="28"/>
          <w:lang w:val="en-US"/>
        </w:rPr>
        <w:t>5. José Daniel Guzmán G. Augmented Reality User Interface Analysis in Mobile Devices (2014)</w:t>
      </w:r>
    </w:p>
    <w:p>
      <w:pPr>
        <w:pStyle w:val="Normal"/>
        <w:rPr>
          <w:rFonts w:ascii="Times New Roman" w:hAnsi="Times New Roman" w:eastAsia="LMSans10-Bold" w:cs="Times New Roman"/>
          <w:bCs/>
          <w:color w:val="000000" w:themeColor="text1"/>
          <w:sz w:val="28"/>
          <w:szCs w:val="28"/>
          <w:lang w:val="en-US"/>
        </w:rPr>
      </w:pPr>
      <w:r>
        <w:rPr>
          <w:rFonts w:eastAsia="LMSans10-Bold" w:cs="Times New Roman" w:ascii="Times New Roman" w:hAnsi="Times New Roman"/>
          <w:bCs/>
          <w:color w:val="000000" w:themeColor="text1"/>
          <w:sz w:val="28"/>
          <w:szCs w:val="28"/>
          <w:lang w:val="en-US"/>
        </w:rPr>
        <w:t>6. Luis Alberto Bonilla Leon. Implementing a Location Based Game with a Purpose the urbanopoly web case.(2014)</w:t>
      </w:r>
    </w:p>
    <w:p>
      <w:pPr>
        <w:pStyle w:val="Normal"/>
        <w:spacing w:lineRule="auto" w:line="240" w:before="0" w:after="200"/>
        <w:contextualSpacing/>
        <w:rPr>
          <w:rFonts w:ascii="Times New Roman" w:hAnsi="Times New Roman" w:cs="Times New Roman"/>
          <w:color w:val="000000" w:themeColor="text1"/>
          <w:sz w:val="28"/>
          <w:szCs w:val="28"/>
          <w:lang w:val="en-US"/>
        </w:rPr>
      </w:pPr>
      <w:r>
        <w:rPr>
          <w:rFonts w:cs="Times New Roman" w:ascii="Times New Roman" w:hAnsi="Times New Roman"/>
          <w:color w:val="000000" w:themeColor="text1"/>
          <w:sz w:val="28"/>
          <w:szCs w:val="28"/>
          <w:lang w:val="en-US"/>
        </w:rPr>
        <w:t>7. Robert Geisberger. Contraction Hierarchies: Faster and Simpler</w:t>
      </w:r>
    </w:p>
    <w:p>
      <w:pPr>
        <w:pStyle w:val="Normal"/>
        <w:spacing w:lineRule="auto" w:line="240" w:before="0" w:after="200"/>
        <w:contextualSpacing/>
        <w:rPr>
          <w:rFonts w:ascii="Times New Roman" w:hAnsi="Times New Roman" w:cs="Times New Roman"/>
          <w:color w:val="000000" w:themeColor="text1"/>
          <w:sz w:val="28"/>
          <w:szCs w:val="28"/>
          <w:lang w:val="en-US"/>
        </w:rPr>
      </w:pPr>
      <w:r>
        <w:rPr>
          <w:rFonts w:cs="Times New Roman" w:ascii="Times New Roman" w:hAnsi="Times New Roman"/>
          <w:color w:val="000000" w:themeColor="text1"/>
          <w:sz w:val="28"/>
          <w:szCs w:val="28"/>
          <w:lang w:val="en-US"/>
        </w:rPr>
        <w:t>Hierarchical Routing in Road Networks(2008)</w:t>
      </w:r>
    </w:p>
    <w:p>
      <w:pPr>
        <w:pStyle w:val="Normal"/>
        <w:spacing w:lineRule="auto" w:line="240" w:before="0" w:after="200"/>
        <w:contextualSpacing/>
        <w:rPr>
          <w:rFonts w:ascii="Times New Roman" w:hAnsi="Times New Roman" w:cs="Times New Roman"/>
          <w:color w:val="000000" w:themeColor="text1"/>
          <w:sz w:val="28"/>
          <w:szCs w:val="28"/>
          <w:lang w:val="en-US"/>
        </w:rPr>
      </w:pPr>
      <w:r>
        <w:rPr>
          <w:rFonts w:cs="Times New Roman" w:ascii="Times New Roman" w:hAnsi="Times New Roman"/>
          <w:color w:val="000000" w:themeColor="text1"/>
          <w:sz w:val="28"/>
          <w:szCs w:val="28"/>
          <w:lang w:val="en-US"/>
        </w:rPr>
      </w:r>
    </w:p>
    <w:p>
      <w:pPr>
        <w:pStyle w:val="Normal"/>
        <w:rPr>
          <w:rFonts w:ascii="Times New Roman" w:hAnsi="Times New Roman" w:eastAsia="LMSans10-Bold" w:cs="Times New Roman"/>
          <w:bCs/>
          <w:color w:val="000000" w:themeColor="text1"/>
          <w:sz w:val="28"/>
          <w:szCs w:val="28"/>
          <w:lang w:val="en-US"/>
        </w:rPr>
      </w:pPr>
      <w:r>
        <w:rPr>
          <w:rFonts w:eastAsia="LMSans10-Bold" w:cs="Times New Roman" w:ascii="Times New Roman" w:hAnsi="Times New Roman"/>
          <w:bCs/>
          <w:color w:val="000000" w:themeColor="text1"/>
          <w:sz w:val="28"/>
          <w:szCs w:val="28"/>
          <w:lang w:val="en-US"/>
        </w:rPr>
        <w:t>8. Zhentian Wan. O-Mopsi: Location-based Orienteering Mobile Game(2014)</w:t>
      </w:r>
    </w:p>
    <w:p>
      <w:pPr>
        <w:pStyle w:val="Normal"/>
        <w:spacing w:lineRule="auto" w:line="240" w:before="0" w:after="200"/>
        <w:contextualSpacing/>
        <w:rPr>
          <w:rFonts w:ascii="Times New Roman" w:hAnsi="Times New Roman" w:eastAsia="LMSans10-Bold" w:cs="Times New Roman"/>
          <w:bCs/>
          <w:color w:val="000000" w:themeColor="text1"/>
          <w:sz w:val="28"/>
          <w:szCs w:val="28"/>
        </w:rPr>
      </w:pPr>
      <w:r>
        <w:rPr>
          <w:rFonts w:eastAsia="LMSans10-Bold" w:cs="Times New Roman" w:ascii="Times New Roman" w:hAnsi="Times New Roman"/>
          <w:bCs/>
          <w:color w:val="000000" w:themeColor="text1"/>
          <w:sz w:val="28"/>
          <w:szCs w:val="28"/>
        </w:rPr>
        <w:t xml:space="preserve">9. Дэвид Флэнаган. </w:t>
      </w:r>
      <w:r>
        <w:rPr>
          <w:rFonts w:eastAsia="LMSans10-Bold" w:cs="Times New Roman" w:ascii="Times New Roman" w:hAnsi="Times New Roman"/>
          <w:bCs/>
          <w:color w:val="000000" w:themeColor="text1"/>
          <w:sz w:val="28"/>
          <w:szCs w:val="28"/>
          <w:lang w:val="en-US"/>
        </w:rPr>
        <w:t>JavaScript</w:t>
      </w:r>
      <w:r>
        <w:rPr>
          <w:rFonts w:eastAsia="LMSans10-Bold" w:cs="Times New Roman" w:ascii="Times New Roman" w:hAnsi="Times New Roman"/>
          <w:bCs/>
          <w:color w:val="000000" w:themeColor="text1"/>
          <w:sz w:val="28"/>
          <w:szCs w:val="28"/>
        </w:rPr>
        <w:t>.Подробное руководство. СанктПетербург–Москва. 2008</w:t>
      </w:r>
    </w:p>
    <w:p>
      <w:pPr>
        <w:pStyle w:val="Normal"/>
        <w:spacing w:lineRule="auto" w:line="240" w:before="0" w:after="200"/>
        <w:contextualSpacing/>
        <w:rPr>
          <w:rFonts w:ascii="Times New Roman" w:hAnsi="Times New Roman" w:eastAsia="LMSans10-Bold" w:cs="Times New Roman"/>
          <w:bCs/>
          <w:color w:val="000000" w:themeColor="text1"/>
          <w:sz w:val="28"/>
          <w:szCs w:val="28"/>
        </w:rPr>
      </w:pPr>
      <w:r>
        <w:rPr>
          <w:rFonts w:eastAsia="LMSans10-Bold" w:cs="Times New Roman" w:ascii="Times New Roman" w:hAnsi="Times New Roman"/>
          <w:bCs/>
          <w:color w:val="000000" w:themeColor="text1"/>
          <w:sz w:val="28"/>
          <w:szCs w:val="28"/>
        </w:rPr>
      </w:r>
    </w:p>
    <w:p>
      <w:pPr>
        <w:pStyle w:val="Normal"/>
        <w:rPr>
          <w:rFonts w:ascii="Times New Roman" w:hAnsi="Times New Roman" w:cs="Times New Roman"/>
          <w:color w:val="000000" w:themeColor="text1"/>
          <w:sz w:val="28"/>
          <w:szCs w:val="28"/>
        </w:rPr>
      </w:pPr>
      <w:r>
        <w:rPr>
          <w:rFonts w:eastAsia="LMSans10-Bold" w:cs="Times New Roman" w:ascii="Times New Roman" w:hAnsi="Times New Roman"/>
          <w:bCs/>
          <w:color w:val="000000" w:themeColor="text1"/>
          <w:sz w:val="28"/>
          <w:szCs w:val="28"/>
        </w:rPr>
        <w:t>10. Сидоркина Т.В. Создание прототипа многопользовательской игры с использованием API Google Maps. (2014)</w:t>
      </w:r>
      <w:r>
        <w:rPr>
          <w:rFonts w:cs="Times New Roman" w:ascii="Times New Roman" w:hAnsi="Times New Roman"/>
          <w:color w:val="000000" w:themeColor="text1"/>
          <w:sz w:val="28"/>
          <w:szCs w:val="28"/>
        </w:rPr>
        <w:t xml:space="preserve"> </w:t>
      </w:r>
    </w:p>
    <w:p>
      <w:pPr>
        <w:pStyle w:val="Normal"/>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11.</w:t>
      </w:r>
      <w:bookmarkStart w:id="0" w:name="OLE_LINK1"/>
      <w:r>
        <w:rPr>
          <w:rFonts w:cs="Times New Roman" w:ascii="Times New Roman" w:hAnsi="Times New Roman"/>
          <w:color w:val="000000" w:themeColor="text1"/>
          <w:sz w:val="28"/>
          <w:szCs w:val="28"/>
        </w:rPr>
        <w:t xml:space="preserve"> </w:t>
      </w:r>
      <w:bookmarkEnd w:id="0"/>
      <w:r>
        <w:rPr>
          <w:rFonts w:cs="Times New Roman" w:ascii="Times New Roman" w:hAnsi="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pPr>
        <w:pStyle w:val="TextBody"/>
        <w:widowControl w:val="false"/>
        <w:tabs>
          <w:tab w:val="left" w:pos="43" w:leader="none"/>
        </w:tabs>
        <w:spacing w:lineRule="auto" w:line="240" w:before="0" w:after="198"/>
        <w:rPr/>
      </w:pPr>
      <w:r>
        <w:rPr>
          <w:rFonts w:cs="Times New Roman" w:ascii="Times New Roman" w:hAnsi="Times New Roman"/>
          <w:color w:val="000000" w:themeColor="text1"/>
          <w:sz w:val="28"/>
          <w:szCs w:val="28"/>
        </w:rPr>
        <w:t xml:space="preserve">12. </w:t>
      </w:r>
      <w:r>
        <w:rPr>
          <w:rFonts w:cs="Times New Roman" w:ascii="Times New Roman" w:hAnsi="Times New Roman"/>
          <w:color w:val="000000" w:themeColor="text1"/>
          <w:sz w:val="28"/>
          <w:szCs w:val="28"/>
          <w:lang w:val="en-US"/>
        </w:rPr>
        <w:t>API</w:t>
      </w:r>
      <w:r>
        <w:rPr>
          <w:rFonts w:cs="Times New Roman" w:ascii="Times New Roman" w:hAnsi="Times New Roman"/>
          <w:color w:val="000000" w:themeColor="text1"/>
          <w:sz w:val="28"/>
          <w:szCs w:val="28"/>
        </w:rPr>
        <w:t xml:space="preserve"> Яндекс</w:t>
      </w:r>
      <w:r>
        <w:rPr>
          <w:rFonts w:cs="Times New Roman" w:ascii="Times New Roman" w:hAnsi="Times New Roman"/>
          <w:b/>
          <w:color w:val="000000" w:themeColor="text1"/>
          <w:sz w:val="28"/>
          <w:szCs w:val="28"/>
        </w:rPr>
        <w:t xml:space="preserve"> </w:t>
      </w:r>
      <w:r>
        <w:rPr>
          <w:rFonts w:cs="Times New Roman" w:ascii="Times New Roman" w:hAnsi="Times New Roman"/>
          <w:color w:val="000000" w:themeColor="text1"/>
          <w:sz w:val="28"/>
          <w:szCs w:val="28"/>
        </w:rPr>
        <w:t xml:space="preserve">Карт (2015) </w:t>
      </w:r>
      <w:hyperlink r:id="rId77">
        <w:r>
          <w:rPr>
            <w:rStyle w:val="InternetLink"/>
            <w:rFonts w:cs="Times New Roman" w:ascii="Times New Roman" w:hAnsi="Times New Roman"/>
            <w:color w:val="000000" w:themeColor="text1"/>
            <w:sz w:val="28"/>
            <w:szCs w:val="28"/>
            <w:lang w:val="en-US"/>
          </w:rPr>
          <w:t>https</w:t>
        </w:r>
        <w:r>
          <w:rPr>
            <w:rStyle w:val="InternetLink"/>
            <w:rFonts w:cs="Times New Roman" w:ascii="Times New Roman" w:hAnsi="Times New Roman"/>
            <w:color w:val="000000" w:themeColor="text1"/>
            <w:sz w:val="28"/>
            <w:szCs w:val="28"/>
          </w:rPr>
          <w:t>://</w:t>
        </w:r>
        <w:r>
          <w:rPr>
            <w:rStyle w:val="InternetLink"/>
            <w:rFonts w:cs="Times New Roman" w:ascii="Times New Roman" w:hAnsi="Times New Roman"/>
            <w:color w:val="000000" w:themeColor="text1"/>
            <w:sz w:val="28"/>
            <w:szCs w:val="28"/>
            <w:lang w:val="en-US"/>
          </w:rPr>
          <w:t>tech</w:t>
        </w:r>
        <w:r>
          <w:rPr>
            <w:rStyle w:val="InternetLink"/>
            <w:rFonts w:cs="Times New Roman" w:ascii="Times New Roman" w:hAnsi="Times New Roman"/>
            <w:color w:val="000000" w:themeColor="text1"/>
            <w:sz w:val="28"/>
            <w:szCs w:val="28"/>
          </w:rPr>
          <w:t>.</w:t>
        </w:r>
        <w:r>
          <w:rPr>
            <w:rStyle w:val="InternetLink"/>
            <w:rFonts w:cs="Times New Roman" w:ascii="Times New Roman" w:hAnsi="Times New Roman"/>
            <w:color w:val="000000" w:themeColor="text1"/>
            <w:sz w:val="28"/>
            <w:szCs w:val="28"/>
            <w:lang w:val="en-US"/>
          </w:rPr>
          <w:t>yandex</w:t>
        </w:r>
        <w:r>
          <w:rPr>
            <w:rStyle w:val="InternetLink"/>
            <w:rFonts w:cs="Times New Roman" w:ascii="Times New Roman" w:hAnsi="Times New Roman"/>
            <w:color w:val="000000" w:themeColor="text1"/>
            <w:sz w:val="28"/>
            <w:szCs w:val="28"/>
          </w:rPr>
          <w:t>.</w:t>
        </w:r>
        <w:r>
          <w:rPr>
            <w:rStyle w:val="InternetLink"/>
            <w:rFonts w:cs="Times New Roman" w:ascii="Times New Roman" w:hAnsi="Times New Roman"/>
            <w:color w:val="000000" w:themeColor="text1"/>
            <w:sz w:val="28"/>
            <w:szCs w:val="28"/>
            <w:lang w:val="en-US"/>
          </w:rPr>
          <w:t>ru</w:t>
        </w:r>
        <w:r>
          <w:rPr>
            <w:rStyle w:val="InternetLink"/>
            <w:rFonts w:cs="Times New Roman" w:ascii="Times New Roman" w:hAnsi="Times New Roman"/>
            <w:color w:val="000000" w:themeColor="text1"/>
            <w:sz w:val="28"/>
            <w:szCs w:val="28"/>
          </w:rPr>
          <w:t>/</w:t>
        </w:r>
        <w:r>
          <w:rPr>
            <w:rStyle w:val="InternetLink"/>
            <w:rFonts w:cs="Times New Roman" w:ascii="Times New Roman" w:hAnsi="Times New Roman"/>
            <w:color w:val="000000" w:themeColor="text1"/>
            <w:sz w:val="28"/>
            <w:szCs w:val="28"/>
            <w:lang w:val="en-US"/>
          </w:rPr>
          <w:t>maps</w:t>
        </w:r>
        <w:r>
          <w:rPr>
            <w:rStyle w:val="InternetLink"/>
            <w:rFonts w:cs="Times New Roman" w:ascii="Times New Roman" w:hAnsi="Times New Roman"/>
            <w:color w:val="000000" w:themeColor="text1"/>
            <w:sz w:val="28"/>
            <w:szCs w:val="28"/>
          </w:rPr>
          <w:t>/</w:t>
        </w:r>
      </w:hyperlink>
    </w:p>
    <w:p>
      <w:pPr>
        <w:pStyle w:val="TextBody"/>
        <w:widowControl w:val="false"/>
        <w:tabs>
          <w:tab w:val="left" w:pos="43" w:leader="none"/>
        </w:tabs>
        <w:spacing w:lineRule="auto" w:line="240" w:before="0" w:after="198"/>
        <w:rPr>
          <w:rFonts w:ascii="Times New Roman" w:hAnsi="Times New Roman" w:eastAsia="LMSans10-Bold" w:cs="Times New Roman"/>
          <w:bCs/>
          <w:color w:val="000000" w:themeColor="text1"/>
          <w:sz w:val="28"/>
          <w:szCs w:val="28"/>
        </w:rPr>
      </w:pPr>
      <w:r>
        <w:rPr>
          <w:rFonts w:eastAsia="LMSans10-Bold" w:cs="Times New Roman" w:ascii="Times New Roman" w:hAnsi="Times New Roman"/>
          <w:bCs/>
          <w:color w:val="000000" w:themeColor="text1"/>
          <w:sz w:val="28"/>
          <w:szCs w:val="28"/>
        </w:rPr>
        <w:t xml:space="preserve">13. </w:t>
      </w:r>
      <w:r>
        <w:rPr>
          <w:rFonts w:eastAsia="Times New Roman" w:cs="Times New Roman" w:ascii="Times New Roman" w:hAnsi="Times New Roman"/>
          <w:color w:val="000000" w:themeColor="text1"/>
          <w:spacing w:val="0"/>
          <w:sz w:val="28"/>
          <w:szCs w:val="28"/>
        </w:rPr>
        <w:t>API высотных данных Google</w:t>
        <w:br/>
      </w:r>
      <w:r>
        <w:rPr>
          <w:rFonts w:eastAsia="LMSans10-Bold" w:cs="Times New Roman" w:ascii="Times New Roman" w:hAnsi="Times New Roman"/>
          <w:bCs/>
          <w:color w:val="000000" w:themeColor="text1"/>
          <w:sz w:val="28"/>
          <w:szCs w:val="28"/>
        </w:rPr>
        <w:t>https://developers.google.com/maps/documentation/elevation/?hl=ru(2015)</w:t>
      </w:r>
    </w:p>
    <w:p>
      <w:pPr>
        <w:pStyle w:val="Normal"/>
        <w:rPr/>
      </w:pPr>
      <w:r>
        <w:rPr>
          <w:rFonts w:eastAsia="LMSans10-Bold" w:cs="Times New Roman" w:ascii="Times New Roman" w:hAnsi="Times New Roman"/>
          <w:bCs/>
          <w:color w:val="000000" w:themeColor="text1"/>
          <w:sz w:val="28"/>
          <w:szCs w:val="28"/>
          <w:lang w:val="en-US"/>
        </w:rPr>
        <w:t xml:space="preserve">14. Express(2015). </w:t>
      </w:r>
      <w:hyperlink r:id="rId78">
        <w:r>
          <w:rPr>
            <w:rStyle w:val="InternetLink"/>
            <w:rFonts w:eastAsia="LMSans10-Bold" w:cs="Times New Roman" w:ascii="Times New Roman" w:hAnsi="Times New Roman"/>
            <w:color w:val="000000" w:themeColor="text1"/>
            <w:sz w:val="28"/>
            <w:szCs w:val="28"/>
            <w:lang w:val="en-US"/>
          </w:rPr>
          <w:t>http://expressjs.com/</w:t>
        </w:r>
      </w:hyperlink>
    </w:p>
    <w:p>
      <w:pPr>
        <w:pStyle w:val="Normal"/>
        <w:spacing w:lineRule="auto" w:line="240"/>
        <w:rPr/>
      </w:pPr>
      <w:r>
        <w:rPr>
          <w:rFonts w:eastAsia="LMSans10-Bold" w:cs="Times New Roman" w:ascii="Times New Roman" w:hAnsi="Times New Roman"/>
          <w:bCs/>
          <w:color w:val="000000" w:themeColor="text1"/>
          <w:sz w:val="28"/>
          <w:szCs w:val="28"/>
          <w:lang w:val="en-US"/>
        </w:rPr>
        <w:t xml:space="preserve">15. Leaflet - an Open-Source JavaScript Library for Mobile-Friendly Interactive Maps(2015) </w:t>
      </w:r>
      <w:hyperlink r:id="rId79">
        <w:r>
          <w:rPr>
            <w:rStyle w:val="InternetLink"/>
            <w:rFonts w:cs="Times New Roman" w:ascii="Times New Roman" w:hAnsi="Times New Roman"/>
            <w:color w:val="000000" w:themeColor="text1"/>
            <w:sz w:val="28"/>
            <w:szCs w:val="28"/>
            <w:lang w:val="en-US"/>
          </w:rPr>
          <w:t>http://leafletjs.com</w:t>
        </w:r>
      </w:hyperlink>
    </w:p>
    <w:p>
      <w:pPr>
        <w:pStyle w:val="Normal"/>
        <w:rPr/>
      </w:pPr>
      <w:r>
        <w:rPr>
          <w:rFonts w:cs="Times New Roman" w:ascii="Times New Roman" w:hAnsi="Times New Roman"/>
          <w:color w:val="000000" w:themeColor="text1"/>
          <w:sz w:val="28"/>
          <w:szCs w:val="28"/>
          <w:lang w:val="en-US"/>
        </w:rPr>
        <w:t xml:space="preserve">16. List of multiplayer browser games, Wikipedia (2015), </w:t>
      </w:r>
      <w:hyperlink r:id="rId80">
        <w:r>
          <w:rPr>
            <w:rStyle w:val="InternetLink"/>
            <w:rFonts w:cs="Times New Roman" w:ascii="Times New Roman" w:hAnsi="Times New Roman"/>
            <w:color w:val="000000" w:themeColor="text1"/>
            <w:sz w:val="28"/>
            <w:szCs w:val="28"/>
            <w:lang w:val="en-US"/>
          </w:rPr>
          <w:t>http://en.wikipedia.org/wiki/List_of_multiplayer_browser_games</w:t>
        </w:r>
      </w:hyperlink>
      <w:r>
        <w:rPr>
          <w:rFonts w:cs="Times New Roman" w:ascii="Times New Roman" w:hAnsi="Times New Roman"/>
          <w:color w:val="000000" w:themeColor="text1"/>
          <w:sz w:val="28"/>
          <w:szCs w:val="28"/>
          <w:lang w:val="en-US"/>
        </w:rPr>
        <w:t>.</w:t>
      </w:r>
      <w:r>
        <w:rPr>
          <w:rFonts w:eastAsia="LMSans10-Bold" w:cs="Times New Roman" w:ascii="Times New Roman" w:hAnsi="Times New Roman"/>
          <w:bCs/>
          <w:color w:val="000000" w:themeColor="text1"/>
          <w:sz w:val="28"/>
          <w:szCs w:val="28"/>
          <w:lang w:val="en-US"/>
        </w:rPr>
        <w:t xml:space="preserve"> </w:t>
      </w:r>
    </w:p>
    <w:p>
      <w:pPr>
        <w:pStyle w:val="TextBody"/>
        <w:widowControl w:val="false"/>
        <w:tabs>
          <w:tab w:val="left" w:pos="43" w:leader="none"/>
        </w:tabs>
        <w:spacing w:lineRule="auto" w:line="240" w:before="0" w:after="198"/>
        <w:rPr/>
      </w:pPr>
      <w:r>
        <w:rPr>
          <w:rFonts w:cs="Times New Roman" w:ascii="Times New Roman" w:hAnsi="Times New Roman"/>
          <w:color w:val="000000" w:themeColor="text1"/>
          <w:sz w:val="28"/>
          <w:szCs w:val="28"/>
          <w:lang w:val="en-US"/>
        </w:rPr>
        <w:t xml:space="preserve">17. NOAA. National Centers for Environmental Information (2015) </w:t>
      </w:r>
      <w:hyperlink r:id="rId81">
        <w:r>
          <w:rPr>
            <w:rStyle w:val="InternetLink"/>
            <w:rFonts w:cs="Times New Roman" w:ascii="Times New Roman" w:hAnsi="Times New Roman"/>
            <w:color w:val="000000" w:themeColor="text1"/>
            <w:sz w:val="28"/>
            <w:szCs w:val="28"/>
            <w:lang w:val="en-US" w:eastAsia="ru-RU"/>
          </w:rPr>
          <w:t>http://www.ngdc.noaa.gov/mgg/global/global.html</w:t>
        </w:r>
      </w:hyperlink>
      <w:r>
        <w:rPr>
          <w:rFonts w:cs="Times New Roman" w:ascii="Times New Roman" w:hAnsi="Times New Roman"/>
          <w:color w:val="000000" w:themeColor="text1"/>
          <w:sz w:val="28"/>
          <w:szCs w:val="28"/>
          <w:lang w:val="en-US"/>
        </w:rPr>
        <w:t>.</w:t>
      </w:r>
    </w:p>
    <w:p>
      <w:pPr>
        <w:pStyle w:val="Normal"/>
        <w:rPr>
          <w:rFonts w:ascii="Times New Roman" w:hAnsi="Times New Roman" w:eastAsia="LMSans10-Bold" w:cs="Times New Roman"/>
          <w:bCs/>
          <w:color w:val="000000" w:themeColor="text1"/>
          <w:sz w:val="28"/>
          <w:szCs w:val="28"/>
          <w:lang w:val="en-US"/>
        </w:rPr>
      </w:pPr>
      <w:r>
        <w:rPr>
          <w:rFonts w:eastAsia="LMSans10-Bold" w:cs="Times New Roman" w:ascii="Times New Roman" w:hAnsi="Times New Roman"/>
          <w:bCs/>
          <w:color w:val="000000" w:themeColor="text1"/>
          <w:sz w:val="28"/>
          <w:szCs w:val="28"/>
          <w:lang w:val="en-US"/>
        </w:rPr>
        <w:t>18. Node.js (2015) https://nodejs.org/</w:t>
      </w:r>
    </w:p>
    <w:p>
      <w:pPr>
        <w:pStyle w:val="TextBody"/>
        <w:widowControl w:val="false"/>
        <w:tabs>
          <w:tab w:val="left" w:pos="43" w:leader="none"/>
        </w:tabs>
        <w:spacing w:lineRule="auto" w:line="240" w:before="0" w:after="198"/>
        <w:rPr>
          <w:rFonts w:ascii="Times New Roman" w:hAnsi="Times New Roman" w:eastAsia="LMSans10-Bold" w:cs="Times New Roman"/>
          <w:bCs/>
          <w:color w:val="000000" w:themeColor="text1"/>
          <w:sz w:val="28"/>
          <w:szCs w:val="28"/>
          <w:lang w:val="en-US"/>
        </w:rPr>
      </w:pPr>
      <w:r>
        <w:rPr>
          <w:rFonts w:eastAsia="LMSans10-Bold" w:cs="Times New Roman" w:ascii="Times New Roman" w:hAnsi="Times New Roman"/>
          <w:bCs/>
          <w:color w:val="000000" w:themeColor="text1"/>
          <w:sz w:val="28"/>
          <w:szCs w:val="28"/>
          <w:lang w:val="en-US"/>
        </w:rPr>
        <w:t xml:space="preserve">19. Project OSRM (2015) </w:t>
      </w:r>
      <w:r>
        <w:rPr>
          <w:rFonts w:eastAsia="LMSans10-Bold" w:cs="Times New Roman" w:ascii="Times New Roman" w:hAnsi="Times New Roman"/>
          <w:bCs/>
          <w:color w:val="000000" w:themeColor="text1"/>
          <w:sz w:val="28"/>
          <w:szCs w:val="28"/>
          <w:u w:val="single"/>
          <w:lang w:val="en-US"/>
        </w:rPr>
        <w:t>http://project-osrm.org/</w:t>
      </w:r>
    </w:p>
    <w:p>
      <w:pPr>
        <w:pStyle w:val="TextBody"/>
        <w:widowControl w:val="false"/>
        <w:tabs>
          <w:tab w:val="left" w:pos="43" w:leader="none"/>
        </w:tabs>
        <w:spacing w:lineRule="auto" w:line="240" w:before="0" w:after="198"/>
        <w:rPr/>
      </w:pPr>
      <w:r>
        <w:rPr>
          <w:rFonts w:eastAsia="LMSans10-Bold" w:cs="Times New Roman" w:ascii="Times New Roman" w:hAnsi="Times New Roman"/>
          <w:bCs/>
          <w:color w:val="000000" w:themeColor="text1"/>
          <w:sz w:val="28"/>
          <w:szCs w:val="28"/>
          <w:lang w:val="en-US"/>
        </w:rPr>
        <w:t xml:space="preserve">20. Socket.IO (2015) </w:t>
      </w:r>
      <w:hyperlink r:id="rId82">
        <w:r>
          <w:rPr>
            <w:rStyle w:val="InternetLink"/>
            <w:rFonts w:eastAsia="LMSans10-Bold" w:cs="Times New Roman" w:ascii="Times New Roman" w:hAnsi="Times New Roman"/>
            <w:bCs/>
            <w:color w:val="000000" w:themeColor="text1"/>
            <w:sz w:val="28"/>
            <w:szCs w:val="28"/>
            <w:lang w:val="en-US"/>
          </w:rPr>
          <w:t>http://socket.io/</w:t>
        </w:r>
      </w:hyperlink>
    </w:p>
    <w:p>
      <w:pPr>
        <w:pStyle w:val="TextBody"/>
        <w:widowControl w:val="false"/>
        <w:tabs>
          <w:tab w:val="left" w:pos="43" w:leader="none"/>
        </w:tabs>
        <w:spacing w:lineRule="auto" w:line="240" w:before="0" w:after="198"/>
        <w:rPr>
          <w:rFonts w:ascii="Times New Roman" w:hAnsi="Times New Roman" w:eastAsia="LMSans10-Bold" w:cs="Times New Roman"/>
          <w:bCs/>
          <w:color w:val="000000" w:themeColor="text1"/>
          <w:sz w:val="28"/>
          <w:szCs w:val="28"/>
          <w:lang w:val="en-US"/>
        </w:rPr>
      </w:pPr>
      <w:r>
        <w:rPr>
          <w:rFonts w:eastAsia="LMSans10-Bold" w:cs="Times New Roman" w:ascii="Times New Roman" w:hAnsi="Times New Roman"/>
          <w:bCs/>
          <w:color w:val="000000" w:themeColor="text1"/>
          <w:sz w:val="28"/>
          <w:szCs w:val="28"/>
          <w:lang w:val="en-US"/>
        </w:rPr>
        <w:t>21. The Gaia-SINS federated projects home-page (2015)  http://www.gaia-gis.it/gaia-sins/</w:t>
      </w:r>
    </w:p>
    <w:p>
      <w:pPr>
        <w:pStyle w:val="Normal"/>
        <w:rPr/>
      </w:pPr>
      <w:r>
        <w:rPr>
          <w:rFonts w:eastAsia="LMSans10-Bold" w:cs="Times New Roman" w:ascii="Times New Roman" w:hAnsi="Times New Roman"/>
          <w:bCs/>
          <w:color w:val="000000" w:themeColor="text1"/>
          <w:sz w:val="28"/>
          <w:szCs w:val="28"/>
          <w:lang w:val="en-US"/>
        </w:rPr>
        <w:t xml:space="preserve">22. Spatialite OSM Tools (2015) </w:t>
      </w:r>
      <w:hyperlink r:id="rId83">
        <w:r>
          <w:rPr>
            <w:rStyle w:val="InternetLink"/>
            <w:rFonts w:eastAsia="LMSans10-Bold" w:cs="Times New Roman" w:ascii="Times New Roman" w:hAnsi="Times New Roman"/>
            <w:bCs/>
            <w:color w:val="000000" w:themeColor="text1"/>
            <w:sz w:val="28"/>
            <w:szCs w:val="28"/>
            <w:lang w:val="en-US"/>
          </w:rPr>
          <w:t>https://www.gaia-gis.it/fossil/spatialite-tools/wiki?name=OSM+tools</w:t>
        </w:r>
      </w:hyperlink>
    </w:p>
    <w:p>
      <w:pPr>
        <w:pStyle w:val="Normal"/>
        <w:rPr/>
      </w:pPr>
      <w:r>
        <w:rPr>
          <w:rFonts w:cs="Times New Roman" w:ascii="Times New Roman" w:hAnsi="Times New Roman"/>
          <w:color w:val="000000" w:themeColor="text1"/>
          <w:sz w:val="28"/>
          <w:szCs w:val="28"/>
        </w:rPr>
        <w:t xml:space="preserve">23. Алгоритм поиска А*  </w:t>
      </w:r>
      <w:hyperlink r:id="rId84">
        <w:r>
          <w:rPr>
            <w:rStyle w:val="InternetLink"/>
            <w:rFonts w:cs="Times New Roman" w:ascii="Times New Roman" w:hAnsi="Times New Roman"/>
            <w:sz w:val="28"/>
            <w:szCs w:val="28"/>
            <w:lang w:val="en-US"/>
          </w:rPr>
          <w:t>https</w:t>
        </w:r>
        <w:r>
          <w:rPr>
            <w:rStyle w:val="InternetLink"/>
            <w:rFonts w:cs="Times New Roman" w:ascii="Times New Roman" w:hAnsi="Times New Roman"/>
            <w:sz w:val="28"/>
            <w:szCs w:val="28"/>
          </w:rPr>
          <w:t>://</w:t>
        </w:r>
        <w:r>
          <w:rPr>
            <w:rStyle w:val="InternetLink"/>
            <w:rFonts w:cs="Times New Roman" w:ascii="Times New Roman" w:hAnsi="Times New Roman"/>
            <w:sz w:val="28"/>
            <w:szCs w:val="28"/>
            <w:lang w:val="en-US"/>
          </w:rPr>
          <w:t>ru</w:t>
        </w:r>
        <w:r>
          <w:rPr>
            <w:rStyle w:val="InternetLink"/>
            <w:rFonts w:cs="Times New Roman" w:ascii="Times New Roman" w:hAnsi="Times New Roman"/>
            <w:sz w:val="28"/>
            <w:szCs w:val="28"/>
          </w:rPr>
          <w:t>.</w:t>
        </w:r>
        <w:r>
          <w:rPr>
            <w:rStyle w:val="InternetLink"/>
            <w:rFonts w:cs="Times New Roman" w:ascii="Times New Roman" w:hAnsi="Times New Roman"/>
            <w:sz w:val="28"/>
            <w:szCs w:val="28"/>
            <w:lang w:val="en-US"/>
          </w:rPr>
          <w:t>wikipedia</w:t>
        </w:r>
        <w:r>
          <w:rPr>
            <w:rStyle w:val="InternetLink"/>
            <w:rFonts w:cs="Times New Roman" w:ascii="Times New Roman" w:hAnsi="Times New Roman"/>
            <w:sz w:val="28"/>
            <w:szCs w:val="28"/>
          </w:rPr>
          <w:t>.</w:t>
        </w:r>
        <w:r>
          <w:rPr>
            <w:rStyle w:val="InternetLink"/>
            <w:rFonts w:cs="Times New Roman" w:ascii="Times New Roman" w:hAnsi="Times New Roman"/>
            <w:sz w:val="28"/>
            <w:szCs w:val="28"/>
            <w:lang w:val="en-US"/>
          </w:rPr>
          <w:t>org</w:t>
        </w:r>
        <w:r>
          <w:rPr>
            <w:rStyle w:val="InternetLink"/>
            <w:rFonts w:cs="Times New Roman" w:ascii="Times New Roman" w:hAnsi="Times New Roman"/>
            <w:sz w:val="28"/>
            <w:szCs w:val="28"/>
          </w:rPr>
          <w:t>/</w:t>
        </w:r>
        <w:r>
          <w:rPr>
            <w:rStyle w:val="InternetLink"/>
            <w:rFonts w:cs="Times New Roman" w:ascii="Times New Roman" w:hAnsi="Times New Roman"/>
            <w:sz w:val="28"/>
            <w:szCs w:val="28"/>
            <w:lang w:val="en-US"/>
          </w:rPr>
          <w:t>wiki</w:t>
        </w:r>
        <w:r>
          <w:rPr>
            <w:rStyle w:val="InternetLink"/>
            <w:rFonts w:cs="Times New Roman" w:ascii="Times New Roman" w:hAnsi="Times New Roman"/>
            <w:sz w:val="28"/>
            <w:szCs w:val="28"/>
          </w:rPr>
          <w:t>/Алгоритм_поиска_</w:t>
        </w:r>
        <w:r>
          <w:rPr>
            <w:rStyle w:val="InternetLink"/>
            <w:rFonts w:cs="Times New Roman" w:ascii="Times New Roman" w:hAnsi="Times New Roman"/>
            <w:sz w:val="28"/>
            <w:szCs w:val="28"/>
            <w:lang w:val="en-US"/>
          </w:rPr>
          <w:t>A</w:t>
        </w:r>
        <w:r>
          <w:rPr>
            <w:rStyle w:val="InternetLink"/>
            <w:rFonts w:cs="Times New Roman" w:ascii="Times New Roman" w:hAnsi="Times New Roman"/>
            <w:sz w:val="28"/>
            <w:szCs w:val="28"/>
          </w:rPr>
          <w:t>*</w:t>
        </w:r>
      </w:hyperlink>
    </w:p>
    <w:p>
      <w:pPr>
        <w:pStyle w:val="Normal"/>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24.  Алгоритм Левита.  https://ru.wikipedia.org/wiki/Алгоритм_Левита</w:t>
      </w:r>
    </w:p>
    <w:p>
      <w:pPr>
        <w:pStyle w:val="Normal"/>
        <w:rPr/>
      </w:pPr>
      <w:r>
        <w:rPr>
          <w:rFonts w:eastAsia="LMSans10-Bold" w:cs="Times New Roman" w:ascii="Times New Roman" w:hAnsi="Times New Roman"/>
          <w:bCs/>
          <w:color w:val="000000" w:themeColor="text1"/>
          <w:sz w:val="28"/>
          <w:szCs w:val="28"/>
        </w:rPr>
        <w:t xml:space="preserve">25. “Волновой алгоритм” (2015) </w:t>
      </w:r>
      <w:hyperlink r:id="rId85">
        <w:r>
          <w:rPr>
            <w:rStyle w:val="InternetLink"/>
            <w:rFonts w:eastAsia="LMSans10-Bold" w:cs="Times New Roman" w:ascii="Times New Roman" w:hAnsi="Times New Roman"/>
            <w:color w:val="000000" w:themeColor="text1"/>
            <w:sz w:val="28"/>
            <w:szCs w:val="28"/>
            <w:lang w:val="en-US"/>
          </w:rPr>
          <w:t>http</w:t>
        </w:r>
        <w:r>
          <w:rPr>
            <w:rStyle w:val="InternetLink"/>
            <w:rFonts w:eastAsia="LMSans10-Bold" w:cs="Times New Roman" w:ascii="Times New Roman" w:hAnsi="Times New Roman"/>
            <w:color w:val="000000" w:themeColor="text1"/>
            <w:sz w:val="28"/>
            <w:szCs w:val="28"/>
          </w:rPr>
          <w:t>://</w:t>
        </w:r>
        <w:r>
          <w:rPr>
            <w:rStyle w:val="InternetLink"/>
            <w:rFonts w:eastAsia="LMSans10-Bold" w:cs="Times New Roman" w:ascii="Times New Roman" w:hAnsi="Times New Roman"/>
            <w:color w:val="000000" w:themeColor="text1"/>
            <w:sz w:val="28"/>
            <w:szCs w:val="28"/>
            <w:lang w:val="en-US"/>
          </w:rPr>
          <w:t>algolist</w:t>
        </w:r>
        <w:r>
          <w:rPr>
            <w:rStyle w:val="InternetLink"/>
            <w:rFonts w:eastAsia="LMSans10-Bold" w:cs="Times New Roman" w:ascii="Times New Roman" w:hAnsi="Times New Roman"/>
            <w:color w:val="000000" w:themeColor="text1"/>
            <w:sz w:val="28"/>
            <w:szCs w:val="28"/>
          </w:rPr>
          <w:t>.</w:t>
        </w:r>
        <w:r>
          <w:rPr>
            <w:rStyle w:val="InternetLink"/>
            <w:rFonts w:eastAsia="LMSans10-Bold" w:cs="Times New Roman" w:ascii="Times New Roman" w:hAnsi="Times New Roman"/>
            <w:color w:val="000000" w:themeColor="text1"/>
            <w:sz w:val="28"/>
            <w:szCs w:val="28"/>
            <w:lang w:val="en-US"/>
          </w:rPr>
          <w:t>manual</w:t>
        </w:r>
        <w:r>
          <w:rPr>
            <w:rStyle w:val="InternetLink"/>
            <w:rFonts w:eastAsia="LMSans10-Bold" w:cs="Times New Roman" w:ascii="Times New Roman" w:hAnsi="Times New Roman"/>
            <w:color w:val="000000" w:themeColor="text1"/>
            <w:sz w:val="28"/>
            <w:szCs w:val="28"/>
          </w:rPr>
          <w:t>.</w:t>
        </w:r>
        <w:r>
          <w:rPr>
            <w:rStyle w:val="InternetLink"/>
            <w:rFonts w:eastAsia="LMSans10-Bold" w:cs="Times New Roman" w:ascii="Times New Roman" w:hAnsi="Times New Roman"/>
            <w:color w:val="000000" w:themeColor="text1"/>
            <w:sz w:val="28"/>
            <w:szCs w:val="28"/>
            <w:lang w:val="en-US"/>
          </w:rPr>
          <w:t>ru</w:t>
        </w:r>
        <w:r>
          <w:rPr>
            <w:rStyle w:val="InternetLink"/>
            <w:rFonts w:eastAsia="LMSans10-Bold" w:cs="Times New Roman" w:ascii="Times New Roman" w:hAnsi="Times New Roman"/>
            <w:color w:val="000000" w:themeColor="text1"/>
            <w:sz w:val="28"/>
            <w:szCs w:val="28"/>
          </w:rPr>
          <w:t>/</w:t>
        </w:r>
        <w:r>
          <w:rPr>
            <w:rStyle w:val="InternetLink"/>
            <w:rFonts w:eastAsia="LMSans10-Bold" w:cs="Times New Roman" w:ascii="Times New Roman" w:hAnsi="Times New Roman"/>
            <w:color w:val="000000" w:themeColor="text1"/>
            <w:sz w:val="28"/>
            <w:szCs w:val="28"/>
            <w:lang w:val="en-US"/>
          </w:rPr>
          <w:t>maths</w:t>
        </w:r>
        <w:r>
          <w:rPr>
            <w:rStyle w:val="InternetLink"/>
            <w:rFonts w:eastAsia="LMSans10-Bold" w:cs="Times New Roman" w:ascii="Times New Roman" w:hAnsi="Times New Roman"/>
            <w:color w:val="000000" w:themeColor="text1"/>
            <w:sz w:val="28"/>
            <w:szCs w:val="28"/>
          </w:rPr>
          <w:t>/</w:t>
        </w:r>
        <w:r>
          <w:rPr>
            <w:rStyle w:val="InternetLink"/>
            <w:rFonts w:eastAsia="LMSans10-Bold" w:cs="Times New Roman" w:ascii="Times New Roman" w:hAnsi="Times New Roman"/>
            <w:color w:val="000000" w:themeColor="text1"/>
            <w:sz w:val="28"/>
            <w:szCs w:val="28"/>
            <w:lang w:val="en-US"/>
          </w:rPr>
          <w:t>graphs</w:t>
        </w:r>
        <w:r>
          <w:rPr>
            <w:rStyle w:val="InternetLink"/>
            <w:rFonts w:eastAsia="LMSans10-Bold" w:cs="Times New Roman" w:ascii="Times New Roman" w:hAnsi="Times New Roman"/>
            <w:color w:val="000000" w:themeColor="text1"/>
            <w:sz w:val="28"/>
            <w:szCs w:val="28"/>
          </w:rPr>
          <w:t>/</w:t>
        </w:r>
        <w:r>
          <w:rPr>
            <w:rStyle w:val="InternetLink"/>
            <w:rFonts w:eastAsia="LMSans10-Bold" w:cs="Times New Roman" w:ascii="Times New Roman" w:hAnsi="Times New Roman"/>
            <w:color w:val="000000" w:themeColor="text1"/>
            <w:sz w:val="28"/>
            <w:szCs w:val="28"/>
            <w:lang w:val="en-US"/>
          </w:rPr>
          <w:t>shortpath</w:t>
        </w:r>
        <w:r>
          <w:rPr>
            <w:rStyle w:val="InternetLink"/>
            <w:rFonts w:eastAsia="LMSans10-Bold" w:cs="Times New Roman" w:ascii="Times New Roman" w:hAnsi="Times New Roman"/>
            <w:color w:val="000000" w:themeColor="text1"/>
            <w:sz w:val="28"/>
            <w:szCs w:val="28"/>
          </w:rPr>
          <w:t>/</w:t>
        </w:r>
        <w:r>
          <w:rPr>
            <w:rStyle w:val="InternetLink"/>
            <w:rFonts w:eastAsia="LMSans10-Bold" w:cs="Times New Roman" w:ascii="Times New Roman" w:hAnsi="Times New Roman"/>
            <w:color w:val="000000" w:themeColor="text1"/>
            <w:sz w:val="28"/>
            <w:szCs w:val="28"/>
            <w:lang w:val="en-US"/>
          </w:rPr>
          <w:t>wave</w:t>
        </w:r>
        <w:r>
          <w:rPr>
            <w:rStyle w:val="InternetLink"/>
            <w:rFonts w:eastAsia="LMSans10-Bold" w:cs="Times New Roman" w:ascii="Times New Roman" w:hAnsi="Times New Roman"/>
            <w:color w:val="000000" w:themeColor="text1"/>
            <w:sz w:val="28"/>
            <w:szCs w:val="28"/>
          </w:rPr>
          <w:t>.</w:t>
        </w:r>
        <w:r>
          <w:rPr>
            <w:rStyle w:val="InternetLink"/>
            <w:rFonts w:eastAsia="LMSans10-Bold" w:cs="Times New Roman" w:ascii="Times New Roman" w:hAnsi="Times New Roman"/>
            <w:color w:val="000000" w:themeColor="text1"/>
            <w:sz w:val="28"/>
            <w:szCs w:val="28"/>
            <w:lang w:val="en-US"/>
          </w:rPr>
          <w:t>php</w:t>
        </w:r>
      </w:hyperlink>
    </w:p>
    <w:p>
      <w:pPr>
        <w:pStyle w:val="Normal"/>
        <w:spacing w:lineRule="auto" w:line="240" w:before="0" w:after="200"/>
        <w:contextualSpacing/>
        <w:rPr>
          <w:rFonts w:ascii="Times New Roman" w:hAnsi="Times New Roman" w:cs="Times New Roman"/>
          <w:color w:val="000000" w:themeColor="text1"/>
          <w:sz w:val="28"/>
          <w:szCs w:val="28"/>
        </w:rPr>
      </w:pPr>
      <w:r>
        <w:rPr>
          <w:rFonts w:eastAsia="LMSans10-Bold" w:cs="Times New Roman" w:ascii="Times New Roman" w:hAnsi="Times New Roman"/>
          <w:bCs/>
          <w:color w:val="000000" w:themeColor="text1"/>
          <w:sz w:val="28"/>
          <w:szCs w:val="28"/>
        </w:rPr>
        <w:t xml:space="preserve">26. </w:t>
      </w:r>
      <w:r>
        <w:rPr>
          <w:rFonts w:cs="Times New Roman" w:ascii="Times New Roman" w:hAnsi="Times New Roman"/>
          <w:color w:val="000000" w:themeColor="text1"/>
          <w:sz w:val="28"/>
          <w:szCs w:val="28"/>
        </w:rPr>
        <w:t>Всемирная метеорологическая организация (2015)</w:t>
      </w:r>
    </w:p>
    <w:p>
      <w:pPr>
        <w:pStyle w:val="Normal"/>
        <w:spacing w:lineRule="auto" w:line="240" w:before="0" w:after="200"/>
        <w:contextualSpacing/>
        <w:rPr>
          <w:rFonts w:ascii="Times New Roman" w:hAnsi="Times New Roman" w:eastAsia="LMSans10-Bold" w:cs="Times New Roman"/>
          <w:bCs/>
          <w:color w:val="000000" w:themeColor="text1"/>
          <w:sz w:val="28"/>
          <w:szCs w:val="28"/>
        </w:rPr>
      </w:pPr>
      <w:r>
        <w:rPr>
          <w:color w:val="000000" w:themeColor="text1"/>
        </w:rPr>
        <w:t xml:space="preserve"> </w:t>
      </w:r>
      <w:r>
        <w:rPr>
          <w:rFonts w:eastAsia="LMSans10-Bold" w:cs="Times New Roman" w:ascii="Times New Roman" w:hAnsi="Times New Roman"/>
          <w:bCs/>
          <w:color w:val="000000" w:themeColor="text1"/>
          <w:sz w:val="28"/>
          <w:szCs w:val="28"/>
          <w:lang w:val="en-US"/>
        </w:rPr>
        <w:t>https</w:t>
      </w:r>
      <w:r>
        <w:rPr>
          <w:rFonts w:eastAsia="LMSans10-Bold" w:cs="Times New Roman" w:ascii="Times New Roman" w:hAnsi="Times New Roman"/>
          <w:bCs/>
          <w:color w:val="000000" w:themeColor="text1"/>
          <w:sz w:val="28"/>
          <w:szCs w:val="28"/>
        </w:rPr>
        <w:t>://</w:t>
      </w:r>
      <w:r>
        <w:rPr>
          <w:rFonts w:eastAsia="LMSans10-Bold" w:cs="Times New Roman" w:ascii="Times New Roman" w:hAnsi="Times New Roman"/>
          <w:bCs/>
          <w:color w:val="000000" w:themeColor="text1"/>
          <w:sz w:val="28"/>
          <w:szCs w:val="28"/>
          <w:lang w:val="en-US"/>
        </w:rPr>
        <w:t>www</w:t>
      </w:r>
      <w:r>
        <w:rPr>
          <w:rFonts w:eastAsia="LMSans10-Bold" w:cs="Times New Roman" w:ascii="Times New Roman" w:hAnsi="Times New Roman"/>
          <w:bCs/>
          <w:color w:val="000000" w:themeColor="text1"/>
          <w:sz w:val="28"/>
          <w:szCs w:val="28"/>
        </w:rPr>
        <w:t>.</w:t>
      </w:r>
      <w:r>
        <w:rPr>
          <w:rFonts w:eastAsia="LMSans10-Bold" w:cs="Times New Roman" w:ascii="Times New Roman" w:hAnsi="Times New Roman"/>
          <w:bCs/>
          <w:color w:val="000000" w:themeColor="text1"/>
          <w:sz w:val="28"/>
          <w:szCs w:val="28"/>
          <w:lang w:val="en-US"/>
        </w:rPr>
        <w:t>wmo</w:t>
      </w:r>
      <w:r>
        <w:rPr>
          <w:rFonts w:eastAsia="LMSans10-Bold" w:cs="Times New Roman" w:ascii="Times New Roman" w:hAnsi="Times New Roman"/>
          <w:bCs/>
          <w:color w:val="000000" w:themeColor="text1"/>
          <w:sz w:val="28"/>
          <w:szCs w:val="28"/>
        </w:rPr>
        <w:t>.</w:t>
      </w:r>
      <w:r>
        <w:rPr>
          <w:rFonts w:eastAsia="LMSans10-Bold" w:cs="Times New Roman" w:ascii="Times New Roman" w:hAnsi="Times New Roman"/>
          <w:bCs/>
          <w:color w:val="000000" w:themeColor="text1"/>
          <w:sz w:val="28"/>
          <w:szCs w:val="28"/>
          <w:lang w:val="en-US"/>
        </w:rPr>
        <w:t>int</w:t>
      </w:r>
      <w:r>
        <w:rPr>
          <w:rFonts w:eastAsia="LMSans10-Bold" w:cs="Times New Roman" w:ascii="Times New Roman" w:hAnsi="Times New Roman"/>
          <w:bCs/>
          <w:color w:val="000000" w:themeColor="text1"/>
          <w:sz w:val="28"/>
          <w:szCs w:val="28"/>
        </w:rPr>
        <w:t>/</w:t>
      </w:r>
      <w:r>
        <w:rPr>
          <w:rFonts w:eastAsia="LMSans10-Bold" w:cs="Times New Roman" w:ascii="Times New Roman" w:hAnsi="Times New Roman"/>
          <w:bCs/>
          <w:color w:val="000000" w:themeColor="text1"/>
          <w:sz w:val="28"/>
          <w:szCs w:val="28"/>
          <w:lang w:val="en-US"/>
        </w:rPr>
        <w:t>pages</w:t>
      </w:r>
      <w:r>
        <w:rPr>
          <w:rFonts w:eastAsia="LMSans10-Bold" w:cs="Times New Roman" w:ascii="Times New Roman" w:hAnsi="Times New Roman"/>
          <w:bCs/>
          <w:color w:val="000000" w:themeColor="text1"/>
          <w:sz w:val="28"/>
          <w:szCs w:val="28"/>
        </w:rPr>
        <w:t>/</w:t>
      </w:r>
      <w:r>
        <w:rPr>
          <w:rFonts w:eastAsia="LMSans10-Bold" w:cs="Times New Roman" w:ascii="Times New Roman" w:hAnsi="Times New Roman"/>
          <w:bCs/>
          <w:color w:val="000000" w:themeColor="text1"/>
          <w:sz w:val="28"/>
          <w:szCs w:val="28"/>
          <w:lang w:val="en-US"/>
        </w:rPr>
        <w:t>index</w:t>
      </w:r>
      <w:r>
        <w:rPr>
          <w:rFonts w:eastAsia="LMSans10-Bold" w:cs="Times New Roman" w:ascii="Times New Roman" w:hAnsi="Times New Roman"/>
          <w:bCs/>
          <w:color w:val="000000" w:themeColor="text1"/>
          <w:sz w:val="28"/>
          <w:szCs w:val="28"/>
        </w:rPr>
        <w:t>_</w:t>
      </w:r>
      <w:r>
        <w:rPr>
          <w:rFonts w:eastAsia="LMSans10-Bold" w:cs="Times New Roman" w:ascii="Times New Roman" w:hAnsi="Times New Roman"/>
          <w:bCs/>
          <w:color w:val="000000" w:themeColor="text1"/>
          <w:sz w:val="28"/>
          <w:szCs w:val="28"/>
          <w:lang w:val="en-US"/>
        </w:rPr>
        <w:t>ru</w:t>
      </w:r>
      <w:r>
        <w:rPr>
          <w:rFonts w:eastAsia="LMSans10-Bold" w:cs="Times New Roman" w:ascii="Times New Roman" w:hAnsi="Times New Roman"/>
          <w:bCs/>
          <w:color w:val="000000" w:themeColor="text1"/>
          <w:sz w:val="28"/>
          <w:szCs w:val="28"/>
        </w:rPr>
        <w:t>.</w:t>
      </w:r>
      <w:r>
        <w:rPr>
          <w:rFonts w:eastAsia="LMSans10-Bold" w:cs="Times New Roman" w:ascii="Times New Roman" w:hAnsi="Times New Roman"/>
          <w:bCs/>
          <w:color w:val="000000" w:themeColor="text1"/>
          <w:sz w:val="28"/>
          <w:szCs w:val="28"/>
          <w:lang w:val="en-US"/>
        </w:rPr>
        <w:t>html</w:t>
      </w:r>
    </w:p>
    <w:p>
      <w:pPr>
        <w:pStyle w:val="TextBody"/>
        <w:widowControl w:val="false"/>
        <w:tabs>
          <w:tab w:val="left" w:pos="43" w:leader="none"/>
        </w:tabs>
        <w:spacing w:lineRule="auto" w:line="240" w:before="0" w:after="198"/>
        <w:rPr/>
      </w:pPr>
      <w:r>
        <w:rPr>
          <w:rFonts w:eastAsia="LMSans10-Bold" w:cs="Times New Roman" w:ascii="Times New Roman" w:hAnsi="Times New Roman"/>
          <w:color w:val="000000" w:themeColor="text1"/>
          <w:sz w:val="28"/>
          <w:szCs w:val="28"/>
        </w:rPr>
        <w:t xml:space="preserve">27. </w:t>
      </w:r>
      <w:r>
        <w:rPr>
          <w:rFonts w:cs="Times New Roman" w:ascii="Times New Roman" w:hAnsi="Times New Roman"/>
          <w:color w:val="000000" w:themeColor="text1"/>
          <w:spacing w:val="0"/>
          <w:sz w:val="28"/>
          <w:szCs w:val="28"/>
        </w:rPr>
        <w:t xml:space="preserve"> Документация по </w:t>
      </w:r>
      <w:r>
        <w:rPr>
          <w:rFonts w:cs="Times New Roman" w:ascii="Times New Roman" w:hAnsi="Times New Roman"/>
          <w:color w:val="000000" w:themeColor="text1"/>
          <w:spacing w:val="0"/>
          <w:sz w:val="28"/>
          <w:szCs w:val="28"/>
          <w:lang w:val="en-US"/>
        </w:rPr>
        <w:t>Google</w:t>
      </w:r>
      <w:r>
        <w:rPr>
          <w:rFonts w:cs="Times New Roman" w:ascii="Times New Roman" w:hAnsi="Times New Roman"/>
          <w:color w:val="000000" w:themeColor="text1"/>
          <w:spacing w:val="0"/>
          <w:sz w:val="28"/>
          <w:szCs w:val="28"/>
        </w:rPr>
        <w:t xml:space="preserve"> Картам для разработчиков (2015) </w:t>
      </w:r>
      <w:hyperlink r:id="rId86">
        <w:r>
          <w:rPr>
            <w:rStyle w:val="InternetLink"/>
            <w:rFonts w:cs="Times New Roman" w:ascii="Times New Roman" w:hAnsi="Times New Roman"/>
            <w:color w:val="000000" w:themeColor="text1"/>
            <w:sz w:val="28"/>
            <w:szCs w:val="28"/>
            <w:lang w:val="en-US"/>
          </w:rPr>
          <w:t>https</w:t>
        </w:r>
        <w:r>
          <w:rPr>
            <w:rStyle w:val="InternetLink"/>
            <w:rFonts w:cs="Times New Roman" w:ascii="Times New Roman" w:hAnsi="Times New Roman"/>
            <w:color w:val="000000" w:themeColor="text1"/>
            <w:sz w:val="28"/>
            <w:szCs w:val="28"/>
          </w:rPr>
          <w:t>://</w:t>
        </w:r>
        <w:r>
          <w:rPr>
            <w:rStyle w:val="InternetLink"/>
            <w:rFonts w:cs="Times New Roman" w:ascii="Times New Roman" w:hAnsi="Times New Roman"/>
            <w:color w:val="000000" w:themeColor="text1"/>
            <w:sz w:val="28"/>
            <w:szCs w:val="28"/>
            <w:lang w:val="en-US"/>
          </w:rPr>
          <w:t>developers</w:t>
        </w:r>
        <w:r>
          <w:rPr>
            <w:rStyle w:val="InternetLink"/>
            <w:rFonts w:cs="Times New Roman" w:ascii="Times New Roman" w:hAnsi="Times New Roman"/>
            <w:color w:val="000000" w:themeColor="text1"/>
            <w:sz w:val="28"/>
            <w:szCs w:val="28"/>
          </w:rPr>
          <w:t>.</w:t>
        </w:r>
        <w:r>
          <w:rPr>
            <w:rStyle w:val="InternetLink"/>
            <w:rFonts w:cs="Times New Roman" w:ascii="Times New Roman" w:hAnsi="Times New Roman"/>
            <w:color w:val="000000" w:themeColor="text1"/>
            <w:sz w:val="28"/>
            <w:szCs w:val="28"/>
            <w:lang w:val="en-US"/>
          </w:rPr>
          <w:t>google</w:t>
        </w:r>
        <w:r>
          <w:rPr>
            <w:rStyle w:val="InternetLink"/>
            <w:rFonts w:cs="Times New Roman" w:ascii="Times New Roman" w:hAnsi="Times New Roman"/>
            <w:color w:val="000000" w:themeColor="text1"/>
            <w:sz w:val="28"/>
            <w:szCs w:val="28"/>
          </w:rPr>
          <w:t>.</w:t>
        </w:r>
        <w:r>
          <w:rPr>
            <w:rStyle w:val="InternetLink"/>
            <w:rFonts w:cs="Times New Roman" w:ascii="Times New Roman" w:hAnsi="Times New Roman"/>
            <w:color w:val="000000" w:themeColor="text1"/>
            <w:sz w:val="28"/>
            <w:szCs w:val="28"/>
            <w:lang w:val="en-US"/>
          </w:rPr>
          <w:t>com</w:t>
        </w:r>
        <w:r>
          <w:rPr>
            <w:rStyle w:val="InternetLink"/>
            <w:rFonts w:cs="Times New Roman" w:ascii="Times New Roman" w:hAnsi="Times New Roman"/>
            <w:color w:val="000000" w:themeColor="text1"/>
            <w:sz w:val="28"/>
            <w:szCs w:val="28"/>
          </w:rPr>
          <w:t>/</w:t>
        </w:r>
        <w:r>
          <w:rPr>
            <w:rStyle w:val="InternetLink"/>
            <w:rFonts w:cs="Times New Roman" w:ascii="Times New Roman" w:hAnsi="Times New Roman"/>
            <w:color w:val="000000" w:themeColor="text1"/>
            <w:sz w:val="28"/>
            <w:szCs w:val="28"/>
            <w:lang w:val="en-US"/>
          </w:rPr>
          <w:t>maps</w:t>
        </w:r>
        <w:r>
          <w:rPr>
            <w:rStyle w:val="InternetLink"/>
            <w:rFonts w:cs="Times New Roman" w:ascii="Times New Roman" w:hAnsi="Times New Roman"/>
            <w:color w:val="000000" w:themeColor="text1"/>
            <w:sz w:val="28"/>
            <w:szCs w:val="28"/>
          </w:rPr>
          <w:t>/</w:t>
        </w:r>
        <w:r>
          <w:rPr>
            <w:rStyle w:val="InternetLink"/>
            <w:rFonts w:cs="Times New Roman" w:ascii="Times New Roman" w:hAnsi="Times New Roman"/>
            <w:color w:val="000000" w:themeColor="text1"/>
            <w:sz w:val="28"/>
            <w:szCs w:val="28"/>
            <w:lang w:val="en-US"/>
          </w:rPr>
          <w:t>documentation</w:t>
        </w:r>
      </w:hyperlink>
    </w:p>
    <w:p>
      <w:pPr>
        <w:pStyle w:val="Heading1"/>
        <w:shd w:val="clear" w:color="auto" w:fill="FFFFFF"/>
        <w:spacing w:beforeAutospacing="0" w:before="180" w:afterAutospacing="0" w:after="360"/>
        <w:textAlignment w:val="baseline"/>
        <w:rPr>
          <w:b w:val="false"/>
          <w:b w:val="false"/>
          <w:color w:val="000000" w:themeColor="text1"/>
          <w:sz w:val="28"/>
          <w:szCs w:val="28"/>
        </w:rPr>
      </w:pPr>
      <w:r>
        <w:rPr>
          <w:b w:val="false"/>
          <w:color w:val="000000" w:themeColor="text1"/>
          <w:sz w:val="28"/>
          <w:szCs w:val="28"/>
        </w:rPr>
        <w:t>28. Условия использования сервиса «</w:t>
      </w:r>
      <w:r>
        <w:rPr>
          <w:b w:val="false"/>
          <w:color w:val="000000" w:themeColor="text1"/>
          <w:sz w:val="28"/>
          <w:szCs w:val="28"/>
          <w:lang w:val="en-US"/>
        </w:rPr>
        <w:t>API</w:t>
      </w:r>
      <w:r>
        <w:rPr>
          <w:b w:val="false"/>
          <w:color w:val="000000" w:themeColor="text1"/>
          <w:sz w:val="28"/>
          <w:szCs w:val="28"/>
        </w:rPr>
        <w:t xml:space="preserve"> Яндекс.Карты». http://legal.yandex.ru/maps_api/</w:t>
      </w:r>
    </w:p>
    <w:p>
      <w:pPr>
        <w:pStyle w:val="Normal"/>
        <w:rPr>
          <w:rFonts w:ascii="Times New Roman" w:hAnsi="Times New Roman" w:eastAsia="LMSans10-Bold" w:cs="Times New Roman"/>
          <w:bCs/>
          <w:color w:val="000000" w:themeColor="text1"/>
          <w:sz w:val="28"/>
          <w:szCs w:val="28"/>
        </w:rPr>
      </w:pPr>
      <w:r>
        <w:rPr>
          <w:rFonts w:eastAsia="LMSans10-Bold" w:cs="Times New Roman" w:ascii="Times New Roman" w:hAnsi="Times New Roman"/>
          <w:bCs/>
          <w:color w:val="000000" w:themeColor="text1"/>
          <w:sz w:val="28"/>
          <w:szCs w:val="28"/>
        </w:rPr>
      </w:r>
    </w:p>
    <w:p>
      <w:pPr>
        <w:pStyle w:val="Normal"/>
        <w:rPr>
          <w:rFonts w:ascii="Times New Roman" w:hAnsi="Times New Roman" w:eastAsia="LMSans10-Bold" w:cs="Times New Roman"/>
          <w:bCs/>
          <w:color w:val="000000" w:themeColor="text1"/>
          <w:sz w:val="28"/>
          <w:szCs w:val="28"/>
        </w:rPr>
      </w:pPr>
      <w:r>
        <w:rPr>
          <w:rFonts w:eastAsia="LMSans10-Bold" w:cs="Times New Roman" w:ascii="Times New Roman" w:hAnsi="Times New Roman"/>
          <w:bCs/>
          <w:color w:val="000000" w:themeColor="text1"/>
          <w:sz w:val="28"/>
          <w:szCs w:val="28"/>
        </w:rPr>
      </w:r>
    </w:p>
    <w:p>
      <w:pPr>
        <w:pStyle w:val="Normal"/>
        <w:rPr>
          <w:rFonts w:ascii="Times New Roman" w:hAnsi="Times New Roman" w:eastAsia="LMSans10-Bold" w:cs="Times New Roman"/>
          <w:bCs/>
          <w:color w:val="000000" w:themeColor="text1"/>
          <w:sz w:val="28"/>
          <w:szCs w:val="28"/>
        </w:rPr>
      </w:pPr>
      <w:r>
        <w:rPr>
          <w:rFonts w:eastAsia="LMSans10-Bold" w:cs="Times New Roman" w:ascii="Times New Roman" w:hAnsi="Times New Roman"/>
          <w:bCs/>
          <w:color w:val="000000" w:themeColor="text1"/>
          <w:sz w:val="28"/>
          <w:szCs w:val="28"/>
        </w:rPr>
      </w:r>
    </w:p>
    <w:p>
      <w:pPr>
        <w:pStyle w:val="Normal"/>
        <w:rPr>
          <w:rFonts w:ascii="Times New Roman" w:hAnsi="Times New Roman" w:eastAsia="LMSans10-Bold" w:cs="Times New Roman"/>
          <w:bCs/>
          <w:color w:val="000000" w:themeColor="text1"/>
          <w:sz w:val="28"/>
          <w:szCs w:val="28"/>
        </w:rPr>
      </w:pPr>
      <w:r>
        <w:rPr>
          <w:rFonts w:eastAsia="LMSans10-Bold" w:cs="Times New Roman" w:ascii="Times New Roman" w:hAnsi="Times New Roman"/>
          <w:bCs/>
          <w:color w:val="000000" w:themeColor="text1"/>
          <w:sz w:val="28"/>
          <w:szCs w:val="28"/>
        </w:rPr>
      </w:r>
    </w:p>
    <w:p>
      <w:pPr>
        <w:pStyle w:val="Normal"/>
        <w:spacing w:lineRule="auto" w:line="240" w:before="0" w:after="200"/>
        <w:contextualSpacing/>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widowControl/>
        <w:suppressAutoHyphens w:val="true"/>
        <w:bidi w:val="0"/>
        <w:spacing w:lineRule="auto" w:line="276" w:before="0" w:after="200"/>
        <w:jc w:val="left"/>
        <w:rPr/>
      </w:pPr>
      <w:r>
        <w:rPr/>
      </w:r>
    </w:p>
    <w:sectPr>
      <w:footerReference w:type="default" r:id="rId87"/>
      <w:type w:val="nextPage"/>
      <w:pgSz w:w="11906" w:h="16838"/>
      <w:pgMar w:left="1418" w:right="850" w:header="0" w:top="1134" w:footer="708" w:bottom="1134"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Book Antiqua">
    <w:charset w:val="01"/>
    <w:family w:val="roman"/>
    <w:pitch w:val="variable"/>
  </w:font>
  <w:font w:name="Tahoma">
    <w:charset w:val="01"/>
    <w:family w:val="roman"/>
    <w:pitch w:val="variable"/>
  </w:font>
  <w:font w:name="Courier New">
    <w:charset w:val="01"/>
    <w:family w:val="roman"/>
    <w:pitch w:val="variable"/>
  </w:font>
  <w:font w:name="Liberation Sans">
    <w:altName w:val="Arial"/>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
      </w:docPartObj>
      <w:id w:val="1969147280"/>
    </w:sdtPr>
    <w:sdtContent>
      <w:p>
        <w:pPr>
          <w:pStyle w:val="Footer"/>
          <w:jc w:val="center"/>
          <w:rPr/>
        </w:pPr>
        <w:r>
          <w:rPr/>
          <w:fldChar w:fldCharType="begin"/>
        </w:r>
        <w:r>
          <w:instrText> PAGE </w:instrText>
        </w:r>
        <w:r>
          <w:fldChar w:fldCharType="separate"/>
        </w:r>
        <w:r>
          <w:t>100</w:t>
        </w:r>
        <w: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915" w:hanging="360"/>
      </w:pPr>
    </w:lvl>
    <w:lvl w:ilvl="1">
      <w:start w:val="1"/>
      <w:numFmt w:val="lowerLetter"/>
      <w:lvlText w:val="%2."/>
      <w:lvlJc w:val="left"/>
      <w:pPr>
        <w:ind w:left="1635" w:hanging="360"/>
      </w:pPr>
    </w:lvl>
    <w:lvl w:ilvl="2">
      <w:start w:val="1"/>
      <w:numFmt w:val="lowerRoman"/>
      <w:lvlText w:val="%3."/>
      <w:lvlJc w:val="right"/>
      <w:pPr>
        <w:ind w:left="2355" w:hanging="180"/>
      </w:pPr>
    </w:lvl>
    <w:lvl w:ilvl="3">
      <w:start w:val="1"/>
      <w:numFmt w:val="decimal"/>
      <w:lvlText w:val="%4."/>
      <w:lvlJc w:val="left"/>
      <w:pPr>
        <w:ind w:left="3075" w:hanging="360"/>
      </w:pPr>
    </w:lvl>
    <w:lvl w:ilvl="4">
      <w:start w:val="1"/>
      <w:numFmt w:val="lowerLetter"/>
      <w:lvlText w:val="%5."/>
      <w:lvlJc w:val="left"/>
      <w:pPr>
        <w:ind w:left="3795" w:hanging="360"/>
      </w:pPr>
    </w:lvl>
    <w:lvl w:ilvl="5">
      <w:start w:val="1"/>
      <w:numFmt w:val="lowerRoman"/>
      <w:lvlText w:val="%6."/>
      <w:lvlJc w:val="right"/>
      <w:pPr>
        <w:ind w:left="4515" w:hanging="180"/>
      </w:pPr>
    </w:lvl>
    <w:lvl w:ilvl="6">
      <w:start w:val="1"/>
      <w:numFmt w:val="decimal"/>
      <w:lvlText w:val="%7."/>
      <w:lvlJc w:val="left"/>
      <w:pPr>
        <w:ind w:left="5235" w:hanging="360"/>
      </w:pPr>
    </w:lvl>
    <w:lvl w:ilvl="7">
      <w:start w:val="1"/>
      <w:numFmt w:val="lowerLetter"/>
      <w:lvlText w:val="%8."/>
      <w:lvlJc w:val="left"/>
      <w:pPr>
        <w:ind w:left="5955" w:hanging="360"/>
      </w:pPr>
    </w:lvl>
    <w:lvl w:ilvl="8">
      <w:start w:val="1"/>
      <w:numFmt w:val="lowerRoman"/>
      <w:lvlText w:val="%9."/>
      <w:lvlJc w:val="right"/>
      <w:pPr>
        <w:ind w:left="6675" w:hanging="180"/>
      </w:pPr>
    </w:lvl>
  </w:abstractNum>
  <w:abstractNum w:abstractNumId="2">
    <w:lvl w:ilvl="0">
      <w:start w:val="1"/>
      <w:numFmt w:val="bullet"/>
      <w:lvlText w:val=""/>
      <w:lvlJc w:val="left"/>
      <w:pPr>
        <w:ind w:left="720" w:hanging="360"/>
      </w:pPr>
      <w:rPr>
        <w:rFonts w:ascii="Symbol" w:hAnsi="Symbol" w:cs="Symbol" w:hint="default"/>
        <w:sz w:val="28"/>
        <w:b w:val="fals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8"/>
        <w:b w:val="false"/>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8"/>
        <w:b w:val="false"/>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8"/>
      </w:rPr>
    </w:lvl>
    <w:lvl w:ilvl="1">
      <w:start w:val="1"/>
      <w:numFmt w:val="bullet"/>
      <w:lvlText w:val="◦"/>
      <w:lvlJc w:val="left"/>
      <w:pPr>
        <w:tabs>
          <w:tab w:val="num" w:pos="1080"/>
        </w:tabs>
        <w:ind w:left="1080" w:hanging="360"/>
      </w:pPr>
      <w:rPr>
        <w:rFonts w:ascii="OpenSymbol" w:hAnsi="OpenSymbol" w:cs="OpenSymbol" w:hint="default"/>
        <w:sz w:val="28"/>
      </w:rPr>
    </w:lvl>
    <w:lvl w:ilvl="2">
      <w:start w:val="1"/>
      <w:numFmt w:val="bullet"/>
      <w:lvlText w:val="▪"/>
      <w:lvlJc w:val="left"/>
      <w:pPr>
        <w:tabs>
          <w:tab w:val="num" w:pos="1440"/>
        </w:tabs>
        <w:ind w:left="1440" w:hanging="360"/>
      </w:pPr>
      <w:rPr>
        <w:rFonts w:ascii="OpenSymbol" w:hAnsi="OpenSymbol" w:cs="OpenSymbol" w:hint="default"/>
        <w:sz w:val="28"/>
      </w:rPr>
    </w:lvl>
    <w:lvl w:ilvl="3">
      <w:start w:val="1"/>
      <w:numFmt w:val="bullet"/>
      <w:lvlText w:val=""/>
      <w:lvlJc w:val="left"/>
      <w:pPr>
        <w:tabs>
          <w:tab w:val="num" w:pos="1800"/>
        </w:tabs>
        <w:ind w:left="1800" w:hanging="360"/>
      </w:pPr>
      <w:rPr>
        <w:rFonts w:ascii="Symbol" w:hAnsi="Symbol" w:cs="Symbol" w:hint="default"/>
        <w:sz w:val="28"/>
      </w:rPr>
    </w:lvl>
    <w:lvl w:ilvl="4">
      <w:start w:val="1"/>
      <w:numFmt w:val="bullet"/>
      <w:lvlText w:val="◦"/>
      <w:lvlJc w:val="left"/>
      <w:pPr>
        <w:tabs>
          <w:tab w:val="num" w:pos="2160"/>
        </w:tabs>
        <w:ind w:left="2160" w:hanging="360"/>
      </w:pPr>
      <w:rPr>
        <w:rFonts w:ascii="OpenSymbol" w:hAnsi="OpenSymbol" w:cs="OpenSymbol" w:hint="default"/>
        <w:sz w:val="28"/>
      </w:rPr>
    </w:lvl>
    <w:lvl w:ilvl="5">
      <w:start w:val="1"/>
      <w:numFmt w:val="bullet"/>
      <w:lvlText w:val="▪"/>
      <w:lvlJc w:val="left"/>
      <w:pPr>
        <w:tabs>
          <w:tab w:val="num" w:pos="2520"/>
        </w:tabs>
        <w:ind w:left="2520" w:hanging="360"/>
      </w:pPr>
      <w:rPr>
        <w:rFonts w:ascii="OpenSymbol" w:hAnsi="OpenSymbol" w:cs="OpenSymbol" w:hint="default"/>
        <w:sz w:val="28"/>
      </w:rPr>
    </w:lvl>
    <w:lvl w:ilvl="6">
      <w:start w:val="1"/>
      <w:numFmt w:val="bullet"/>
      <w:lvlText w:val=""/>
      <w:lvlJc w:val="left"/>
      <w:pPr>
        <w:tabs>
          <w:tab w:val="num" w:pos="2880"/>
        </w:tabs>
        <w:ind w:left="2880" w:hanging="360"/>
      </w:pPr>
      <w:rPr>
        <w:rFonts w:ascii="Symbol" w:hAnsi="Symbol" w:cs="Symbol" w:hint="default"/>
        <w:sz w:val="28"/>
      </w:rPr>
    </w:lvl>
    <w:lvl w:ilvl="7">
      <w:start w:val="1"/>
      <w:numFmt w:val="bullet"/>
      <w:lvlText w:val="◦"/>
      <w:lvlJc w:val="left"/>
      <w:pPr>
        <w:tabs>
          <w:tab w:val="num" w:pos="3240"/>
        </w:tabs>
        <w:ind w:left="3240" w:hanging="360"/>
      </w:pPr>
      <w:rPr>
        <w:rFonts w:ascii="OpenSymbol" w:hAnsi="OpenSymbol" w:cs="OpenSymbol" w:hint="default"/>
        <w:sz w:val="28"/>
      </w:rPr>
    </w:lvl>
    <w:lvl w:ilvl="8">
      <w:start w:val="1"/>
      <w:numFmt w:val="bullet"/>
      <w:lvlText w:val="▪"/>
      <w:lvlJc w:val="left"/>
      <w:pPr>
        <w:tabs>
          <w:tab w:val="num" w:pos="3600"/>
        </w:tabs>
        <w:ind w:left="3600" w:hanging="360"/>
      </w:pPr>
      <w:rPr>
        <w:rFonts w:ascii="OpenSymbol" w:hAnsi="OpenSymbol" w:cs="OpenSymbol" w:hint="default"/>
        <w:sz w:val="28"/>
      </w:rPr>
    </w:lvl>
  </w:abstractNum>
  <w:abstractNum w:abstractNumId="4">
    <w:lvl w:ilvl="0">
      <w:start w:val="1"/>
      <w:numFmt w:val="bullet"/>
      <w:lvlText w:val=""/>
      <w:lvlJc w:val="left"/>
      <w:pPr>
        <w:ind w:left="720" w:hanging="360"/>
      </w:pPr>
      <w:rPr>
        <w:rFonts w:ascii="Symbol" w:hAnsi="Symbol" w:cs="Symbol" w:hint="default"/>
        <w:sz w:val="28"/>
        <w:b w:val="fals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8"/>
        <w:b w:val="false"/>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8"/>
        <w:b w:val="false"/>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sz w:val="28"/>
        <w:b w:val="fals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8"/>
        <w:b w:val="false"/>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8"/>
        <w:b w:val="false"/>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sz w:val="28"/>
        <w:b w:val="fals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8"/>
        <w:b w:val="false"/>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8"/>
        <w:b w:val="false"/>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sz w:val="28"/>
        <w:b w:val="fals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8"/>
        <w:b w:val="false"/>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8"/>
        <w:b w:val="false"/>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sz w:val="28"/>
        <w:b w:val="fals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8"/>
        <w:b w:val="false"/>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8"/>
        <w:b w:val="false"/>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1428" w:hanging="360"/>
      </w:pPr>
      <w:rPr>
        <w:rFonts w:ascii="Symbol" w:hAnsi="Symbol" w:cs="Symbol" w:hint="default"/>
        <w:sz w:val="28"/>
        <w:b w:val="false"/>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sz w:val="28"/>
        <w:b w:val="false"/>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sz w:val="28"/>
        <w:b w:val="false"/>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Symbol" w:hAnsi="Symbol" w:cs="Symbol" w:hint="default"/>
        <w:sz w:val="28"/>
        <w:b w:val="false"/>
      </w:rPr>
    </w:lvl>
    <w:lvl w:ilvl="1">
      <w:start w:val="1"/>
      <w:numFmt w:val="bullet"/>
      <w:lvlText w:val=""/>
      <w:lvlJc w:val="left"/>
      <w:pPr>
        <w:tabs>
          <w:tab w:val="num" w:pos="1440"/>
        </w:tabs>
        <w:ind w:left="1440" w:hanging="360"/>
      </w:pPr>
      <w:rPr>
        <w:rFonts w:ascii="Symbol" w:hAnsi="Symbol" w:cs="Symbol" w:hint="default"/>
        <w:sz w:val="28"/>
        <w:b w:val="false"/>
      </w:rPr>
    </w:lvl>
    <w:lvl w:ilvl="2">
      <w:start w:val="1"/>
      <w:numFmt w:val="bullet"/>
      <w:lvlText w:val=""/>
      <w:lvlJc w:val="left"/>
      <w:pPr>
        <w:tabs>
          <w:tab w:val="num" w:pos="2160"/>
        </w:tabs>
        <w:ind w:left="2160" w:hanging="360"/>
      </w:pPr>
      <w:rPr>
        <w:rFonts w:ascii="Symbol" w:hAnsi="Symbol" w:cs="Symbol" w:hint="default"/>
        <w:sz w:val="28"/>
        <w:b w:val="false"/>
      </w:rPr>
    </w:lvl>
    <w:lvl w:ilvl="3">
      <w:start w:val="1"/>
      <w:numFmt w:val="bullet"/>
      <w:lvlText w:val=""/>
      <w:lvlJc w:val="left"/>
      <w:pPr>
        <w:tabs>
          <w:tab w:val="num" w:pos="2880"/>
        </w:tabs>
        <w:ind w:left="2880" w:hanging="360"/>
      </w:pPr>
      <w:rPr>
        <w:rFonts w:ascii="Symbol" w:hAnsi="Symbol" w:cs="Symbol" w:hint="default"/>
        <w:sz w:val="28"/>
        <w:b w:val="false"/>
      </w:rPr>
    </w:lvl>
    <w:lvl w:ilvl="4">
      <w:start w:val="1"/>
      <w:numFmt w:val="bullet"/>
      <w:lvlText w:val=""/>
      <w:lvlJc w:val="left"/>
      <w:pPr>
        <w:tabs>
          <w:tab w:val="num" w:pos="3600"/>
        </w:tabs>
        <w:ind w:left="3600" w:hanging="360"/>
      </w:pPr>
      <w:rPr>
        <w:rFonts w:ascii="Symbol" w:hAnsi="Symbol" w:cs="Symbol" w:hint="default"/>
        <w:sz w:val="28"/>
        <w:b w:val="false"/>
      </w:rPr>
    </w:lvl>
    <w:lvl w:ilvl="5">
      <w:start w:val="1"/>
      <w:numFmt w:val="bullet"/>
      <w:lvlText w:val=""/>
      <w:lvlJc w:val="left"/>
      <w:pPr>
        <w:tabs>
          <w:tab w:val="num" w:pos="4320"/>
        </w:tabs>
        <w:ind w:left="4320" w:hanging="360"/>
      </w:pPr>
      <w:rPr>
        <w:rFonts w:ascii="Symbol" w:hAnsi="Symbol" w:cs="Symbol" w:hint="default"/>
        <w:sz w:val="28"/>
        <w:b w:val="false"/>
      </w:rPr>
    </w:lvl>
    <w:lvl w:ilvl="6">
      <w:start w:val="1"/>
      <w:numFmt w:val="bullet"/>
      <w:lvlText w:val=""/>
      <w:lvlJc w:val="left"/>
      <w:pPr>
        <w:tabs>
          <w:tab w:val="num" w:pos="5040"/>
        </w:tabs>
        <w:ind w:left="5040" w:hanging="360"/>
      </w:pPr>
      <w:rPr>
        <w:rFonts w:ascii="Symbol" w:hAnsi="Symbol" w:cs="Symbol" w:hint="default"/>
        <w:sz w:val="28"/>
        <w:b w:val="false"/>
      </w:rPr>
    </w:lvl>
    <w:lvl w:ilvl="7">
      <w:start w:val="1"/>
      <w:numFmt w:val="bullet"/>
      <w:lvlText w:val=""/>
      <w:lvlJc w:val="left"/>
      <w:pPr>
        <w:tabs>
          <w:tab w:val="num" w:pos="5760"/>
        </w:tabs>
        <w:ind w:left="5760" w:hanging="360"/>
      </w:pPr>
      <w:rPr>
        <w:rFonts w:ascii="Symbol" w:hAnsi="Symbol" w:cs="Symbol" w:hint="default"/>
        <w:sz w:val="28"/>
        <w:b w:val="false"/>
      </w:rPr>
    </w:lvl>
    <w:lvl w:ilvl="8">
      <w:start w:val="1"/>
      <w:numFmt w:val="bullet"/>
      <w:lvlText w:val=""/>
      <w:lvlJc w:val="left"/>
      <w:pPr>
        <w:tabs>
          <w:tab w:val="num" w:pos="6480"/>
        </w:tabs>
        <w:ind w:left="6480" w:hanging="360"/>
      </w:pPr>
      <w:rPr>
        <w:rFonts w:ascii="Symbol" w:hAnsi="Symbol" w:cs="Symbol" w:hint="default"/>
        <w:sz w:val="28"/>
        <w:b w:val="false"/>
      </w:rPr>
    </w:lvl>
  </w:abstractNum>
  <w:abstractNum w:abstractNumId="11">
    <w:lvl w:ilvl="0">
      <w:start w:val="1"/>
      <w:numFmt w:val="bullet"/>
      <w:lvlText w:val=""/>
      <w:lvlJc w:val="left"/>
      <w:pPr>
        <w:ind w:left="720" w:hanging="360"/>
      </w:pPr>
      <w:rPr>
        <w:rFonts w:ascii="Symbol" w:hAnsi="Symbol" w:cs="Symbol" w:hint="default"/>
        <w:sz w:val="28"/>
        <w:b w:val="fals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8"/>
        <w:b w:val="false"/>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8"/>
        <w:b w:val="false"/>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1440" w:hanging="360"/>
      </w:pPr>
      <w:rPr>
        <w:rFonts w:ascii="Symbol" w:hAnsi="Symbol" w:cs="Symbol" w:hint="default"/>
        <w:sz w:val="28"/>
        <w:b w:val="fals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b w:val="false"/>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b w:val="false"/>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3">
    <w:lvl w:ilvl="0">
      <w:start w:val="1"/>
      <w:numFmt w:val="bullet"/>
      <w:lvlText w:val=""/>
      <w:lvlJc w:val="left"/>
      <w:pPr>
        <w:ind w:left="1500" w:hanging="360"/>
      </w:pPr>
      <w:rPr>
        <w:rFonts w:ascii="Symbol" w:hAnsi="Symbol" w:cs="Symbol" w:hint="default"/>
        <w:sz w:val="28"/>
        <w:b w:val="false"/>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cs="Wingdings" w:hint="default"/>
      </w:rPr>
    </w:lvl>
    <w:lvl w:ilvl="3">
      <w:start w:val="1"/>
      <w:numFmt w:val="bullet"/>
      <w:lvlText w:val=""/>
      <w:lvlJc w:val="left"/>
      <w:pPr>
        <w:ind w:left="3660" w:hanging="360"/>
      </w:pPr>
      <w:rPr>
        <w:rFonts w:ascii="Symbol" w:hAnsi="Symbol" w:cs="Symbol" w:hint="default"/>
        <w:sz w:val="28"/>
        <w:b w:val="false"/>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cs="Wingdings" w:hint="default"/>
      </w:rPr>
    </w:lvl>
    <w:lvl w:ilvl="6">
      <w:start w:val="1"/>
      <w:numFmt w:val="bullet"/>
      <w:lvlText w:val=""/>
      <w:lvlJc w:val="left"/>
      <w:pPr>
        <w:ind w:left="5820" w:hanging="360"/>
      </w:pPr>
      <w:rPr>
        <w:rFonts w:ascii="Symbol" w:hAnsi="Symbol" w:cs="Symbol" w:hint="default"/>
        <w:sz w:val="28"/>
        <w:b w:val="false"/>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cs="Wingdings" w:hint="default"/>
      </w:rPr>
    </w:lvl>
  </w:abstractNum>
  <w:abstractNum w:abstractNumId="14">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trackRevisions/>
  <w:defaultTabStop w:val="708"/>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Cs w:val="22"/>
        <w:lang w:val="ru-RU" w:eastAsia="ru-RU" w:bidi="ar-SA"/>
      </w:rPr>
    </w:rPrDefault>
    <w:pPrDefault>
      <w:pPr>
        <w:spacing w:lineRule="auto" w:line="276"/>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Hyperlink" w:uiPriority="0"/>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a721fe"/>
    <w:pPr>
      <w:widowControl/>
      <w:suppressAutoHyphens w:val="true"/>
      <w:bidi w:val="0"/>
      <w:spacing w:lineRule="auto" w:line="276" w:before="0" w:after="200"/>
      <w:jc w:val="left"/>
    </w:pPr>
    <w:rPr>
      <w:rFonts w:ascii="Calibri" w:hAnsi="Calibri" w:eastAsia="" w:cs="" w:asciiTheme="minorHAnsi" w:cstheme="minorBidi" w:eastAsiaTheme="minorEastAsia" w:hAnsiTheme="minorHAnsi"/>
      <w:color w:val="00000A"/>
      <w:sz w:val="22"/>
      <w:szCs w:val="22"/>
      <w:lang w:val="ru-RU" w:eastAsia="ru-RU" w:bidi="ar-SA"/>
    </w:rPr>
  </w:style>
  <w:style w:type="paragraph" w:styleId="Heading1">
    <w:name w:val="Heading 1"/>
    <w:basedOn w:val="Normal"/>
    <w:link w:val="10"/>
    <w:uiPriority w:val="9"/>
    <w:qFormat/>
    <w:rsid w:val="0016394a"/>
    <w:pPr>
      <w:spacing w:lineRule="auto" w:line="240" w:beforeAutospacing="1" w:afterAutospacing="1"/>
      <w:outlineLvl w:val="0"/>
    </w:pPr>
    <w:rPr>
      <w:rFonts w:ascii="Times New Roman" w:hAnsi="Times New Roman" w:eastAsia="Times New Roman" w:cs="Times New Roman"/>
      <w:b/>
      <w:bCs/>
      <w:sz w:val="48"/>
      <w:szCs w:val="48"/>
    </w:rPr>
  </w:style>
  <w:style w:type="paragraph" w:styleId="Heading2">
    <w:name w:val="Heading 2"/>
    <w:basedOn w:val="Normal"/>
    <w:link w:val="20"/>
    <w:uiPriority w:val="9"/>
    <w:semiHidden/>
    <w:unhideWhenUsed/>
    <w:qFormat/>
    <w:rsid w:val="0016394a"/>
    <w:pPr>
      <w:keepNext/>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Heading3">
    <w:name w:val="Heading 3"/>
    <w:basedOn w:val="Normal"/>
    <w:link w:val="30"/>
    <w:uiPriority w:val="9"/>
    <w:semiHidden/>
    <w:unhideWhenUsed/>
    <w:qFormat/>
    <w:rsid w:val="0016394a"/>
    <w:pPr>
      <w:keepNext/>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Heading4">
    <w:name w:val="Heading 4"/>
    <w:basedOn w:val="Normal"/>
    <w:link w:val="40"/>
    <w:uiPriority w:val="9"/>
    <w:semiHidden/>
    <w:unhideWhenUsed/>
    <w:qFormat/>
    <w:rsid w:val="0016394a"/>
    <w:pPr>
      <w:keepNext/>
      <w:keepLines/>
      <w:spacing w:before="200" w:after="0"/>
      <w:outlineLvl w:val="3"/>
    </w:pPr>
    <w:rPr>
      <w:rFonts w:ascii="Cambria" w:hAnsi="Cambria" w:eastAsia=""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1" w:customStyle="1">
    <w:name w:val="Заголовок 1 Знак"/>
    <w:basedOn w:val="DefaultParagraphFont"/>
    <w:link w:val="1"/>
    <w:uiPriority w:val="9"/>
    <w:qFormat/>
    <w:rsid w:val="0016394a"/>
    <w:rPr>
      <w:rFonts w:ascii="Times New Roman" w:hAnsi="Times New Roman" w:eastAsia="Times New Roman" w:cs="Times New Roman"/>
      <w:b/>
      <w:bCs/>
      <w:sz w:val="48"/>
      <w:szCs w:val="48"/>
    </w:rPr>
  </w:style>
  <w:style w:type="character" w:styleId="2" w:customStyle="1">
    <w:name w:val="Заголовок 2 Знак"/>
    <w:basedOn w:val="DefaultParagraphFont"/>
    <w:link w:val="2"/>
    <w:uiPriority w:val="9"/>
    <w:semiHidden/>
    <w:qFormat/>
    <w:rsid w:val="0016394a"/>
    <w:rPr>
      <w:rFonts w:ascii="Cambria" w:hAnsi="Cambria" w:eastAsia="" w:cs="" w:asciiTheme="majorHAnsi" w:cstheme="majorBidi" w:eastAsiaTheme="majorEastAsia" w:hAnsiTheme="majorHAnsi"/>
      <w:b/>
      <w:bCs/>
      <w:color w:val="4F81BD" w:themeColor="accent1"/>
      <w:sz w:val="26"/>
      <w:szCs w:val="26"/>
    </w:rPr>
  </w:style>
  <w:style w:type="character" w:styleId="3" w:customStyle="1">
    <w:name w:val="Заголовок 3 Знак"/>
    <w:basedOn w:val="DefaultParagraphFont"/>
    <w:link w:val="3"/>
    <w:uiPriority w:val="9"/>
    <w:semiHidden/>
    <w:qFormat/>
    <w:rsid w:val="0016394a"/>
    <w:rPr>
      <w:rFonts w:ascii="Cambria" w:hAnsi="Cambria" w:eastAsia="" w:cs="" w:asciiTheme="majorHAnsi" w:cstheme="majorBidi" w:eastAsiaTheme="majorEastAsia" w:hAnsiTheme="majorHAnsi"/>
      <w:b/>
      <w:bCs/>
      <w:color w:val="4F81BD" w:themeColor="accent1"/>
    </w:rPr>
  </w:style>
  <w:style w:type="character" w:styleId="4" w:customStyle="1">
    <w:name w:val="Заголовок 4 Знак"/>
    <w:basedOn w:val="DefaultParagraphFont"/>
    <w:link w:val="4"/>
    <w:uiPriority w:val="9"/>
    <w:semiHidden/>
    <w:qFormat/>
    <w:rsid w:val="0016394a"/>
    <w:rPr>
      <w:rFonts w:ascii="Cambria" w:hAnsi="Cambria" w:eastAsia="" w:cs="" w:asciiTheme="majorHAnsi" w:cstheme="majorBidi" w:eastAsiaTheme="majorEastAsia" w:hAnsiTheme="majorHAnsi"/>
      <w:b/>
      <w:bCs/>
      <w:i/>
      <w:iCs/>
      <w:color w:val="4F81BD" w:themeColor="accent1"/>
    </w:rPr>
  </w:style>
  <w:style w:type="character" w:styleId="Style10" w:customStyle="1">
    <w:name w:val="Основной текст Знак"/>
    <w:basedOn w:val="DefaultParagraphFont"/>
    <w:link w:val="a3"/>
    <w:qFormat/>
    <w:rsid w:val="0016394a"/>
    <w:rPr>
      <w:rFonts w:ascii="Book Antiqua" w:hAnsi="Book Antiqua" w:eastAsia="Lucida Sans Unicode" w:cs="Book Antiqua"/>
      <w:color w:val="00000A"/>
      <w:lang w:eastAsia="ar-SA"/>
    </w:rPr>
  </w:style>
  <w:style w:type="character" w:styleId="InternetLink">
    <w:name w:val="Internet Link"/>
    <w:rsid w:val="0016394a"/>
    <w:rPr>
      <w:color w:val="000080"/>
      <w:u w:val="single"/>
    </w:rPr>
  </w:style>
  <w:style w:type="character" w:styleId="FollowedHyperlink">
    <w:name w:val="FollowedHyperlink"/>
    <w:basedOn w:val="DefaultParagraphFont"/>
    <w:uiPriority w:val="99"/>
    <w:semiHidden/>
    <w:unhideWhenUsed/>
    <w:qFormat/>
    <w:rsid w:val="0016394a"/>
    <w:rPr>
      <w:color w:val="800080" w:themeColor="followedHyperlink"/>
      <w:u w:val="single"/>
    </w:rPr>
  </w:style>
  <w:style w:type="character" w:styleId="Style11" w:customStyle="1">
    <w:name w:val="Текст выноски Знак"/>
    <w:basedOn w:val="DefaultParagraphFont"/>
    <w:link w:val="a8"/>
    <w:uiPriority w:val="99"/>
    <w:semiHidden/>
    <w:qFormat/>
    <w:rsid w:val="0016394a"/>
    <w:rPr>
      <w:rFonts w:ascii="Tahoma" w:hAnsi="Tahoma" w:cs="Tahoma"/>
      <w:sz w:val="16"/>
      <w:szCs w:val="16"/>
    </w:rPr>
  </w:style>
  <w:style w:type="character" w:styleId="Appleconvertedspace" w:customStyle="1">
    <w:name w:val="apple-converted-space"/>
    <w:basedOn w:val="DefaultParagraphFont"/>
    <w:qFormat/>
    <w:rsid w:val="0016394a"/>
    <w:rPr/>
  </w:style>
  <w:style w:type="character" w:styleId="HTML" w:customStyle="1">
    <w:name w:val="Стандартный HTML Знак"/>
    <w:basedOn w:val="DefaultParagraphFont"/>
    <w:link w:val="HTML"/>
    <w:uiPriority w:val="99"/>
    <w:qFormat/>
    <w:rsid w:val="0016394a"/>
    <w:rPr>
      <w:rFonts w:ascii="Courier New" w:hAnsi="Courier New" w:eastAsia="Times New Roman" w:cs="Courier New"/>
      <w:sz w:val="20"/>
      <w:szCs w:val="20"/>
    </w:rPr>
  </w:style>
  <w:style w:type="character" w:styleId="HTMLCode">
    <w:name w:val="HTML Code"/>
    <w:basedOn w:val="DefaultParagraphFont"/>
    <w:uiPriority w:val="99"/>
    <w:semiHidden/>
    <w:unhideWhenUsed/>
    <w:qFormat/>
    <w:rsid w:val="0016394a"/>
    <w:rPr>
      <w:rFonts w:ascii="Courier New" w:hAnsi="Courier New" w:eastAsia="Times New Roman" w:cs="Courier New"/>
      <w:sz w:val="20"/>
      <w:szCs w:val="20"/>
    </w:rPr>
  </w:style>
  <w:style w:type="character" w:styleId="Strong">
    <w:name w:val="Strong"/>
    <w:basedOn w:val="DefaultParagraphFont"/>
    <w:uiPriority w:val="22"/>
    <w:qFormat/>
    <w:rsid w:val="0016394a"/>
    <w:rPr>
      <w:b/>
      <w:bCs/>
    </w:rPr>
  </w:style>
  <w:style w:type="character" w:styleId="HTMLVariable">
    <w:name w:val="HTML Variable"/>
    <w:basedOn w:val="DefaultParagraphFont"/>
    <w:uiPriority w:val="99"/>
    <w:semiHidden/>
    <w:unhideWhenUsed/>
    <w:qFormat/>
    <w:rsid w:val="0016394a"/>
    <w:rPr>
      <w:i/>
      <w:iCs/>
    </w:rPr>
  </w:style>
  <w:style w:type="character" w:styleId="Pln" w:customStyle="1">
    <w:name w:val="pln"/>
    <w:basedOn w:val="DefaultParagraphFont"/>
    <w:qFormat/>
    <w:rsid w:val="0016394a"/>
    <w:rPr/>
  </w:style>
  <w:style w:type="character" w:styleId="Tag" w:customStyle="1">
    <w:name w:val="tag"/>
    <w:basedOn w:val="DefaultParagraphFont"/>
    <w:qFormat/>
    <w:rsid w:val="0016394a"/>
    <w:rPr/>
  </w:style>
  <w:style w:type="character" w:styleId="Atn" w:customStyle="1">
    <w:name w:val="atn"/>
    <w:basedOn w:val="DefaultParagraphFont"/>
    <w:qFormat/>
    <w:rsid w:val="0016394a"/>
    <w:rPr/>
  </w:style>
  <w:style w:type="character" w:styleId="Pun" w:customStyle="1">
    <w:name w:val="pun"/>
    <w:basedOn w:val="DefaultParagraphFont"/>
    <w:qFormat/>
    <w:rsid w:val="0016394a"/>
    <w:rPr/>
  </w:style>
  <w:style w:type="character" w:styleId="Atv" w:customStyle="1">
    <w:name w:val="atv"/>
    <w:basedOn w:val="DefaultParagraphFont"/>
    <w:qFormat/>
    <w:rsid w:val="0016394a"/>
    <w:rPr/>
  </w:style>
  <w:style w:type="character" w:styleId="Emphasis">
    <w:name w:val="Emphasis"/>
    <w:basedOn w:val="DefaultParagraphFont"/>
    <w:uiPriority w:val="20"/>
    <w:qFormat/>
    <w:rsid w:val="0016394a"/>
    <w:rPr>
      <w:i/>
      <w:iCs/>
    </w:rPr>
  </w:style>
  <w:style w:type="character" w:styleId="Typ" w:customStyle="1">
    <w:name w:val="typ"/>
    <w:basedOn w:val="DefaultParagraphFont"/>
    <w:qFormat/>
    <w:rsid w:val="0016394a"/>
    <w:rPr/>
  </w:style>
  <w:style w:type="character" w:styleId="Com" w:customStyle="1">
    <w:name w:val="com"/>
    <w:basedOn w:val="DefaultParagraphFont"/>
    <w:qFormat/>
    <w:rsid w:val="0016394a"/>
    <w:rPr/>
  </w:style>
  <w:style w:type="character" w:styleId="Str" w:customStyle="1">
    <w:name w:val="str"/>
    <w:basedOn w:val="DefaultParagraphFont"/>
    <w:qFormat/>
    <w:rsid w:val="0016394a"/>
    <w:rPr/>
  </w:style>
  <w:style w:type="character" w:styleId="Lit" w:customStyle="1">
    <w:name w:val="lit"/>
    <w:basedOn w:val="DefaultParagraphFont"/>
    <w:qFormat/>
    <w:rsid w:val="0016394a"/>
    <w:rPr/>
  </w:style>
  <w:style w:type="character" w:styleId="Title" w:customStyle="1">
    <w:name w:val="title"/>
    <w:basedOn w:val="DefaultParagraphFont"/>
    <w:qFormat/>
    <w:rsid w:val="0016394a"/>
    <w:rPr/>
  </w:style>
  <w:style w:type="character" w:styleId="Attribute" w:customStyle="1">
    <w:name w:val="attribute"/>
    <w:basedOn w:val="DefaultParagraphFont"/>
    <w:qFormat/>
    <w:rsid w:val="0016394a"/>
    <w:rPr/>
  </w:style>
  <w:style w:type="character" w:styleId="Value" w:customStyle="1">
    <w:name w:val="value"/>
    <w:basedOn w:val="DefaultParagraphFont"/>
    <w:qFormat/>
    <w:rsid w:val="0016394a"/>
    <w:rPr/>
  </w:style>
  <w:style w:type="character" w:styleId="String" w:customStyle="1">
    <w:name w:val="string"/>
    <w:basedOn w:val="DefaultParagraphFont"/>
    <w:qFormat/>
    <w:rsid w:val="0016394a"/>
    <w:rPr/>
  </w:style>
  <w:style w:type="character" w:styleId="Function" w:customStyle="1">
    <w:name w:val="function"/>
    <w:basedOn w:val="DefaultParagraphFont"/>
    <w:qFormat/>
    <w:rsid w:val="0016394a"/>
    <w:rPr/>
  </w:style>
  <w:style w:type="character" w:styleId="Keyword" w:customStyle="1">
    <w:name w:val="keyword"/>
    <w:basedOn w:val="DefaultParagraphFont"/>
    <w:qFormat/>
    <w:rsid w:val="0016394a"/>
    <w:rPr/>
  </w:style>
  <w:style w:type="character" w:styleId="Params" w:customStyle="1">
    <w:name w:val="params"/>
    <w:basedOn w:val="DefaultParagraphFont"/>
    <w:qFormat/>
    <w:rsid w:val="0016394a"/>
    <w:rPr/>
  </w:style>
  <w:style w:type="character" w:styleId="Number" w:customStyle="1">
    <w:name w:val="number"/>
    <w:basedOn w:val="DefaultParagraphFont"/>
    <w:qFormat/>
    <w:rsid w:val="0016394a"/>
    <w:rPr/>
  </w:style>
  <w:style w:type="character" w:styleId="Comment" w:customStyle="1">
    <w:name w:val="comment"/>
    <w:basedOn w:val="DefaultParagraphFont"/>
    <w:qFormat/>
    <w:rsid w:val="0016394a"/>
    <w:rPr/>
  </w:style>
  <w:style w:type="character" w:styleId="Literal" w:customStyle="1">
    <w:name w:val="literal"/>
    <w:basedOn w:val="DefaultParagraphFont"/>
    <w:qFormat/>
    <w:rsid w:val="0016394a"/>
    <w:rPr/>
  </w:style>
  <w:style w:type="character" w:styleId="Sc3" w:customStyle="1">
    <w:name w:val="sc3"/>
    <w:basedOn w:val="DefaultParagraphFont"/>
    <w:qFormat/>
    <w:rsid w:val="0016394a"/>
    <w:rPr/>
  </w:style>
  <w:style w:type="character" w:styleId="Re1" w:customStyle="1">
    <w:name w:val="re1"/>
    <w:basedOn w:val="DefaultParagraphFont"/>
    <w:qFormat/>
    <w:rsid w:val="0016394a"/>
    <w:rPr/>
  </w:style>
  <w:style w:type="character" w:styleId="Re0" w:customStyle="1">
    <w:name w:val="re0"/>
    <w:basedOn w:val="DefaultParagraphFont"/>
    <w:qFormat/>
    <w:rsid w:val="0016394a"/>
    <w:rPr/>
  </w:style>
  <w:style w:type="character" w:styleId="St0" w:customStyle="1">
    <w:name w:val="st0"/>
    <w:basedOn w:val="DefaultParagraphFont"/>
    <w:qFormat/>
    <w:rsid w:val="0016394a"/>
    <w:rPr/>
  </w:style>
  <w:style w:type="character" w:styleId="Re2" w:customStyle="1">
    <w:name w:val="re2"/>
    <w:basedOn w:val="DefaultParagraphFont"/>
    <w:qFormat/>
    <w:rsid w:val="0016394a"/>
    <w:rPr/>
  </w:style>
  <w:style w:type="character" w:styleId="Style12" w:customStyle="1">
    <w:name w:val="Верхний колонтитул Знак"/>
    <w:basedOn w:val="DefaultParagraphFont"/>
    <w:link w:val="ad"/>
    <w:uiPriority w:val="99"/>
    <w:semiHidden/>
    <w:qFormat/>
    <w:rsid w:val="0016394a"/>
    <w:rPr/>
  </w:style>
  <w:style w:type="character" w:styleId="Style13" w:customStyle="1">
    <w:name w:val="Нижний колонтитул Знак"/>
    <w:basedOn w:val="DefaultParagraphFont"/>
    <w:link w:val="af"/>
    <w:uiPriority w:val="99"/>
    <w:qFormat/>
    <w:rsid w:val="0016394a"/>
    <w:rPr/>
  </w:style>
  <w:style w:type="character" w:styleId="Mwheadline" w:customStyle="1">
    <w:name w:val="mw-headline"/>
    <w:basedOn w:val="DefaultParagraphFont"/>
    <w:qFormat/>
    <w:rsid w:val="0016394a"/>
    <w:rPr/>
  </w:style>
  <w:style w:type="character" w:styleId="SourceText" w:customStyle="1">
    <w:name w:val="Source Text"/>
    <w:qFormat/>
    <w:rsid w:val="0016394a"/>
    <w:rPr>
      <w:rFonts w:ascii="Courier New" w:hAnsi="Courier New" w:eastAsia="Courier New" w:cs="Courier New"/>
    </w:rPr>
  </w:style>
  <w:style w:type="character" w:styleId="Shkeyword" w:customStyle="1">
    <w:name w:val="sh_keyword"/>
    <w:basedOn w:val="DefaultParagraphFont"/>
    <w:qFormat/>
    <w:rsid w:val="0016394a"/>
    <w:rPr/>
  </w:style>
  <w:style w:type="character" w:styleId="Shsymbol" w:customStyle="1">
    <w:name w:val="sh_symbol"/>
    <w:basedOn w:val="DefaultParagraphFont"/>
    <w:qFormat/>
    <w:rsid w:val="0016394a"/>
    <w:rPr/>
  </w:style>
  <w:style w:type="character" w:styleId="Shfunction" w:customStyle="1">
    <w:name w:val="sh_function"/>
    <w:basedOn w:val="DefaultParagraphFont"/>
    <w:qFormat/>
    <w:rsid w:val="0016394a"/>
    <w:rPr/>
  </w:style>
  <w:style w:type="character" w:styleId="Shstring" w:customStyle="1">
    <w:name w:val="sh_string"/>
    <w:basedOn w:val="DefaultParagraphFont"/>
    <w:qFormat/>
    <w:rsid w:val="0016394a"/>
    <w:rPr/>
  </w:style>
  <w:style w:type="character" w:styleId="Shcbracket" w:customStyle="1">
    <w:name w:val="sh_cbracket"/>
    <w:basedOn w:val="DefaultParagraphFont"/>
    <w:qFormat/>
    <w:rsid w:val="0016394a"/>
    <w:rPr/>
  </w:style>
  <w:style w:type="character" w:styleId="Shnumber" w:customStyle="1">
    <w:name w:val="sh_number"/>
    <w:basedOn w:val="DefaultParagraphFont"/>
    <w:qFormat/>
    <w:rsid w:val="0016394a"/>
    <w:rPr/>
  </w:style>
  <w:style w:type="character" w:styleId="Shspecialchar" w:customStyle="1">
    <w:name w:val="sh_specialchar"/>
    <w:basedOn w:val="DefaultParagraphFont"/>
    <w:qFormat/>
    <w:rsid w:val="0016394a"/>
    <w:rPr/>
  </w:style>
  <w:style w:type="character" w:styleId="Teletype" w:customStyle="1">
    <w:name w:val="Teletype"/>
    <w:qFormat/>
    <w:rsid w:val="0016394a"/>
    <w:rPr>
      <w:rFonts w:ascii="Courier New" w:hAnsi="Courier New" w:eastAsia="Courier New" w:cs="Courier New"/>
    </w:rPr>
  </w:style>
  <w:style w:type="character" w:styleId="ListLabel1">
    <w:name w:val="ListLabel 1"/>
    <w:qFormat/>
    <w:rPr>
      <w:rFonts w:ascii="Times New Roman" w:hAnsi="Times New Roman" w:cs="OpenSymbol"/>
      <w:sz w:val="28"/>
    </w:rPr>
  </w:style>
  <w:style w:type="character" w:styleId="ListLabel2">
    <w:name w:val="ListLabel 2"/>
    <w:qFormat/>
    <w:rPr>
      <w:rFonts w:ascii="Times New Roman" w:hAnsi="Times New Roman"/>
      <w:b w:val="false"/>
      <w:sz w:val="28"/>
    </w:rPr>
  </w:style>
  <w:style w:type="character" w:styleId="ListLabel3">
    <w:name w:val="ListLabel 3"/>
    <w:qFormat/>
    <w:rPr>
      <w:rFonts w:cs="Courier New"/>
    </w:rPr>
  </w:style>
  <w:style w:type="character" w:styleId="ListLabel4">
    <w:name w:val="ListLabel 4"/>
    <w:qFormat/>
    <w:rPr>
      <w:rFonts w:eastAsia="" w:cs="Times New Roman"/>
    </w:rPr>
  </w:style>
  <w:style w:type="character" w:styleId="ListLabel5">
    <w:name w:val="ListLabel 5"/>
    <w:qFormat/>
    <w:rPr>
      <w:rFonts w:ascii="Times New Roman" w:hAnsi="Times New Roman" w:cs="Symbol"/>
      <w:b w:val="false"/>
      <w:sz w:val="28"/>
    </w:rPr>
  </w:style>
  <w:style w:type="character" w:styleId="ListLabel6">
    <w:name w:val="ListLabel 6"/>
    <w:qFormat/>
    <w:rPr>
      <w:rFonts w:cs="Courier New"/>
    </w:rPr>
  </w:style>
  <w:style w:type="character" w:styleId="ListLabel7">
    <w:name w:val="ListLabel 7"/>
    <w:qFormat/>
    <w:rPr>
      <w:rFonts w:cs="Wingdings"/>
    </w:rPr>
  </w:style>
  <w:style w:type="character" w:styleId="ListLabel8">
    <w:name w:val="ListLabel 8"/>
    <w:qFormat/>
    <w:rPr>
      <w:rFonts w:ascii="Times New Roman" w:hAnsi="Times New Roman" w:cs="Symbol"/>
      <w:sz w:val="28"/>
    </w:rPr>
  </w:style>
  <w:style w:type="character" w:styleId="ListLabel9">
    <w:name w:val="ListLabel 9"/>
    <w:qFormat/>
    <w:rPr>
      <w:rFonts w:cs="OpenSymbol"/>
      <w:sz w:val="28"/>
    </w:rPr>
  </w:style>
  <w:style w:type="character" w:styleId="ListLabel10">
    <w:name w:val="ListLabel 10"/>
    <w:qFormat/>
    <w:rPr>
      <w:rFonts w:ascii="Times New Roman" w:hAnsi="Times New Roman" w:cs="Symbol"/>
      <w:b w:val="false"/>
      <w:sz w:val="28"/>
    </w:rPr>
  </w:style>
  <w:style w:type="paragraph" w:styleId="Heading">
    <w:name w:val="Heading"/>
    <w:basedOn w:val="Normal"/>
    <w:next w:val="TextBody"/>
    <w:qFormat/>
    <w:pPr>
      <w:keepNext/>
      <w:spacing w:before="240" w:after="120"/>
    </w:pPr>
    <w:rPr>
      <w:rFonts w:ascii="Liberation Sans" w:hAnsi="Liberation Sans" w:eastAsia="DejaVu Sans" w:cs="Lohit Hindi"/>
      <w:sz w:val="28"/>
      <w:szCs w:val="28"/>
    </w:rPr>
  </w:style>
  <w:style w:type="paragraph" w:styleId="TextBody">
    <w:name w:val="Text Body"/>
    <w:basedOn w:val="Normal"/>
    <w:link w:val="a4"/>
    <w:rsid w:val="0016394a"/>
    <w:pPr>
      <w:suppressAutoHyphens w:val="true"/>
      <w:spacing w:before="0" w:after="120"/>
    </w:pPr>
    <w:rPr>
      <w:rFonts w:ascii="Book Antiqua" w:hAnsi="Book Antiqua" w:eastAsia="Lucida Sans Unicode" w:cs="Book Antiqua"/>
      <w:color w:val="00000A"/>
      <w:lang w:eastAsia="ar-SA"/>
    </w:rPr>
  </w:style>
  <w:style w:type="paragraph" w:styleId="List">
    <w:name w:val="List"/>
    <w:basedOn w:val="TextBody"/>
    <w:pPr/>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styleId="Index">
    <w:name w:val="Index"/>
    <w:basedOn w:val="Normal"/>
    <w:qFormat/>
    <w:pPr>
      <w:suppressLineNumbers/>
    </w:pPr>
    <w:rPr>
      <w:rFonts w:cs="Lohit Hindi"/>
    </w:rPr>
  </w:style>
  <w:style w:type="paragraph" w:styleId="11" w:customStyle="1">
    <w:name w:val="Без интервала1"/>
    <w:qFormat/>
    <w:rsid w:val="0016394a"/>
    <w:pPr>
      <w:widowControl/>
      <w:suppressAutoHyphens w:val="true"/>
      <w:bidi w:val="0"/>
      <w:spacing w:lineRule="atLeast" w:line="100" w:before="0" w:after="0"/>
      <w:jc w:val="left"/>
    </w:pPr>
    <w:rPr>
      <w:rFonts w:ascii="Book Antiqua" w:hAnsi="Book Antiqua" w:eastAsia="Lucida Sans Unicode" w:cs="Book Antiqua"/>
      <w:color w:val="00000A"/>
      <w:sz w:val="22"/>
      <w:szCs w:val="22"/>
      <w:lang w:val="ru-RU" w:eastAsia="ar-SA" w:bidi="ar-SA"/>
    </w:rPr>
  </w:style>
  <w:style w:type="paragraph" w:styleId="ListParagraph">
    <w:name w:val="List Paragraph"/>
    <w:basedOn w:val="Normal"/>
    <w:uiPriority w:val="34"/>
    <w:qFormat/>
    <w:rsid w:val="0016394a"/>
    <w:pPr>
      <w:spacing w:before="0" w:after="200"/>
      <w:ind w:left="720" w:hanging="0"/>
      <w:contextualSpacing/>
    </w:pPr>
    <w:rPr/>
  </w:style>
  <w:style w:type="paragraph" w:styleId="BalloonText">
    <w:name w:val="Balloon Text"/>
    <w:basedOn w:val="Normal"/>
    <w:link w:val="a9"/>
    <w:uiPriority w:val="99"/>
    <w:semiHidden/>
    <w:unhideWhenUsed/>
    <w:qFormat/>
    <w:rsid w:val="0016394a"/>
    <w:pPr>
      <w:spacing w:lineRule="auto" w:line="240" w:before="0" w:after="0"/>
    </w:pPr>
    <w:rPr>
      <w:rFonts w:ascii="Tahoma" w:hAnsi="Tahoma" w:cs="Tahoma"/>
      <w:sz w:val="16"/>
      <w:szCs w:val="16"/>
    </w:rPr>
  </w:style>
  <w:style w:type="paragraph" w:styleId="NormalWeb">
    <w:name w:val="Normal (Web)"/>
    <w:basedOn w:val="Normal"/>
    <w:uiPriority w:val="99"/>
    <w:unhideWhenUsed/>
    <w:qFormat/>
    <w:rsid w:val="0016394a"/>
    <w:pPr>
      <w:spacing w:lineRule="auto" w:line="240" w:beforeAutospacing="1" w:afterAutospacing="1"/>
    </w:pPr>
    <w:rPr>
      <w:rFonts w:ascii="Times New Roman" w:hAnsi="Times New Roman" w:eastAsia="Times New Roman" w:cs="Times New Roman"/>
      <w:sz w:val="24"/>
      <w:szCs w:val="24"/>
    </w:rPr>
  </w:style>
  <w:style w:type="paragraph" w:styleId="HTMLPreformatted">
    <w:name w:val="HTML Preformatted"/>
    <w:basedOn w:val="Normal"/>
    <w:link w:val="HTML0"/>
    <w:uiPriority w:val="99"/>
    <w:unhideWhenUsed/>
    <w:qFormat/>
    <w:rsid w:val="0016394a"/>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Note" w:customStyle="1">
    <w:name w:val="note"/>
    <w:basedOn w:val="Normal"/>
    <w:qFormat/>
    <w:rsid w:val="0016394a"/>
    <w:pPr>
      <w:spacing w:lineRule="auto" w:line="240" w:beforeAutospacing="1" w:afterAutospacing="1"/>
    </w:pPr>
    <w:rPr>
      <w:rFonts w:ascii="Times New Roman" w:hAnsi="Times New Roman" w:eastAsia="Times New Roman" w:cs="Times New Roman"/>
      <w:sz w:val="24"/>
      <w:szCs w:val="24"/>
    </w:rPr>
  </w:style>
  <w:style w:type="paragraph" w:styleId="Header">
    <w:name w:val="Header"/>
    <w:basedOn w:val="Normal"/>
    <w:link w:val="ae"/>
    <w:uiPriority w:val="99"/>
    <w:semiHidden/>
    <w:unhideWhenUsed/>
    <w:rsid w:val="0016394a"/>
    <w:pPr>
      <w:tabs>
        <w:tab w:val="center" w:pos="4677" w:leader="none"/>
        <w:tab w:val="right" w:pos="9355" w:leader="none"/>
      </w:tabs>
      <w:spacing w:lineRule="auto" w:line="240" w:before="0" w:after="0"/>
    </w:pPr>
    <w:rPr/>
  </w:style>
  <w:style w:type="paragraph" w:styleId="Footer">
    <w:name w:val="Footer"/>
    <w:basedOn w:val="Normal"/>
    <w:link w:val="af0"/>
    <w:uiPriority w:val="99"/>
    <w:unhideWhenUsed/>
    <w:rsid w:val="0016394a"/>
    <w:pPr>
      <w:tabs>
        <w:tab w:val="center" w:pos="4677" w:leader="none"/>
        <w:tab w:val="right" w:pos="9355" w:leader="none"/>
      </w:tabs>
      <w:spacing w:lineRule="auto" w:line="240" w:before="0" w:after="0"/>
    </w:pPr>
    <w:rPr/>
  </w:style>
  <w:style w:type="paragraph" w:styleId="PreformattedText" w:customStyle="1">
    <w:name w:val="Preformatted Text"/>
    <w:basedOn w:val="Normal"/>
    <w:qFormat/>
    <w:rsid w:val="0016394a"/>
    <w:pPr>
      <w:widowControl w:val="false"/>
      <w:suppressAutoHyphens w:val="true"/>
      <w:spacing w:lineRule="auto" w:line="240" w:before="0" w:after="0"/>
    </w:pPr>
    <w:rPr>
      <w:rFonts w:ascii="Courier New" w:hAnsi="Courier New" w:eastAsia="Courier New" w:cs="Courier New"/>
      <w:sz w:val="20"/>
      <w:szCs w:val="20"/>
      <w:lang w:eastAsia="hi-IN" w:bidi="hi-IN"/>
    </w:rPr>
  </w:style>
  <w:style w:type="numbering" w:styleId="NoList" w:default="1">
    <w:name w:val="No List"/>
    <w:uiPriority w:val="99"/>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ru.wikipedia.org/wiki/&#1040;&#1085;&#1075;&#1083;&#1080;&#1081;&#1089;&#1082;&#1080;&#1081;_&#1103;&#1079;&#1099;&#1082;"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yperlink" Target="http://en.wikipedia.org/wiki/Tribal_DDB"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hyperlink" Target="https://maps.googleapis.com/maps/api/js?key=YOUR_API_KEY&amp;sensor=SET_TO_TRUE_OR_FALSE" TargetMode="External"/><Relationship Id="rId26" Type="http://schemas.openxmlformats.org/officeDocument/2006/relationships/image" Target="media/image22.png"/><Relationship Id="rId27" Type="http://schemas.openxmlformats.org/officeDocument/2006/relationships/hyperlink" Target="https://tech.yandex.ru/maps/doc/jsapi/2.1/ref/reference/route-docpage/" TargetMode="External"/><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hyperlink" Target="https://github.com/Project-OSRM/osrm-backend/wiki/Building-OSRM" TargetMode="External"/><Relationship Id="rId40" Type="http://schemas.openxmlformats.org/officeDocument/2006/relationships/hyperlink" Target="https://github.com/DennisSchiefer/Project-OSRM-Web" TargetMode="External"/><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gif"/><Relationship Id="rId46" Type="http://schemas.openxmlformats.org/officeDocument/2006/relationships/image" Target="media/image39.png"/><Relationship Id="rId47" Type="http://schemas.openxmlformats.org/officeDocument/2006/relationships/hyperlink" Target="http://www.ncdc.noaa.gov/" TargetMode="External"/><Relationship Id="rId48" Type="http://schemas.openxmlformats.org/officeDocument/2006/relationships/image" Target="media/image40.png"/><Relationship Id="rId49" Type="http://schemas.openxmlformats.org/officeDocument/2006/relationships/hyperlink" Target="ftp://ftp.ncdc.noaa.gov/pub/data/gsod" TargetMode="External"/><Relationship Id="rId50" Type="http://schemas.openxmlformats.org/officeDocument/2006/relationships/hyperlink" Target="ftp://ftp.ncdc.noaa.gov/pub/data/gsod/2014/" TargetMode="External"/><Relationship Id="rId51" Type="http://schemas.openxmlformats.org/officeDocument/2006/relationships/hyperlink" Target="ftp://ftp.ncdc.noaa.gov/pub/data/gsod/readme.txt" TargetMode="External"/><Relationship Id="rId52" Type="http://schemas.openxmlformats.org/officeDocument/2006/relationships/hyperlink" Target="ftp://ftp.ncdc.noaa.gov/pub/data/gsod/isd-history.csv" TargetMode="External"/><Relationship Id="rId53" Type="http://schemas.openxmlformats.org/officeDocument/2006/relationships/hyperlink" Target="ftp://ftp.ncdc.noaa.gov/pub/data/gsod/isd-history.txt" TargetMode="External"/><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oleObject" Target="embeddings/oleObject1.bin"/><Relationship Id="rId59" Type="http://schemas.openxmlformats.org/officeDocument/2006/relationships/image" Target="media/image45.emf"/><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hyperlink" Target="http://127.0.0.1:1337/" TargetMode="External"/><Relationship Id="rId67" Type="http://schemas.openxmlformats.org/officeDocument/2006/relationships/image" Target="media/image52.png"/><Relationship Id="rId68" Type="http://schemas.openxmlformats.org/officeDocument/2006/relationships/hyperlink" Target="http://leafletjs.com/reference.html" TargetMode="External"/><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hyperlink" Target="https://github.com/zhm/node-spatialite" TargetMode="External"/><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hyperlink" Target="https://tech.yandex.ru/maps/" TargetMode="External"/><Relationship Id="rId78" Type="http://schemas.openxmlformats.org/officeDocument/2006/relationships/hyperlink" Target="http://expressjs.com/" TargetMode="External"/><Relationship Id="rId79" Type="http://schemas.openxmlformats.org/officeDocument/2006/relationships/hyperlink" Target="http://leafletjs.com/" TargetMode="External"/><Relationship Id="rId80" Type="http://schemas.openxmlformats.org/officeDocument/2006/relationships/hyperlink" Target="http://en.wikipedia.org/wiki/List_of_multiplayer_browser_games" TargetMode="External"/><Relationship Id="rId81" Type="http://schemas.openxmlformats.org/officeDocument/2006/relationships/hyperlink" Target="http://www.ngdc.noaa.gov/mgg/global/global.html" TargetMode="External"/><Relationship Id="rId82" Type="http://schemas.openxmlformats.org/officeDocument/2006/relationships/hyperlink" Target="http://socket.io/" TargetMode="External"/><Relationship Id="rId83" Type="http://schemas.openxmlformats.org/officeDocument/2006/relationships/hyperlink" Target="https://www.gaia-gis.it/fossil/spatialite-tools/wiki?name=OSM+tools" TargetMode="External"/><Relationship Id="rId84" Type="http://schemas.openxmlformats.org/officeDocument/2006/relationships/hyperlink" Target="https://ru.wikipedia.org/wiki/&#1040;&#1083;&#1075;&#1086;&#1088;&#1080;&#1090;&#1084;_&#1087;&#1086;&#1080;&#1089;&#1082;&#1072;_A*" TargetMode="External"/><Relationship Id="rId85" Type="http://schemas.openxmlformats.org/officeDocument/2006/relationships/hyperlink" Target="http://algolist.manual.ru/maths/graphs/shortpath/wave.php" TargetMode="External"/><Relationship Id="rId86" Type="http://schemas.openxmlformats.org/officeDocument/2006/relationships/hyperlink" Target="https://developers.google.com/maps/documentation" TargetMode="External"/><Relationship Id="rId87" Type="http://schemas.openxmlformats.org/officeDocument/2006/relationships/footer" Target="footer1.xml"/><Relationship Id="rId88" Type="http://schemas.openxmlformats.org/officeDocument/2006/relationships/numbering" Target="numbering.xml"/><Relationship Id="rId89" Type="http://schemas.openxmlformats.org/officeDocument/2006/relationships/fontTable" Target="fontTable.xml"/><Relationship Id="rId90" Type="http://schemas.openxmlformats.org/officeDocument/2006/relationships/settings" Target="settings.xml"/><Relationship Id="rId91"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1508</TotalTime>
  <Application>LibreOffice/4.4.2.2$Linux_X86_64 LibreOffice_project/c4c7d32d0d49397cad38d62472b0bc8acff48dd6</Application>
  <Paragraphs>1003</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2015-05-18T16:20:00Z</dcterms:created>
  <dc:creator>Alexander</dc:creator>
  <dc:language>ru-RU</dc:language>
  <cp:lastModifiedBy>alex-mint </cp:lastModifiedBy>
  <dcterms:modified xsi:type="dcterms:W3CDTF">2015-05-22T23:20:33Z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